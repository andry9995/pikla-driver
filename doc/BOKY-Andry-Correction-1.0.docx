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514A" w:rsidRDefault="00F5514A" w:rsidP="00F5514A">
      <w:pPr>
        <w:autoSpaceDE w:val="0"/>
        <w:autoSpaceDN w:val="0"/>
        <w:adjustRightInd w:val="0"/>
        <w:spacing w:after="0" w:line="240" w:lineRule="auto"/>
        <w:rPr>
          <w:ins w:id="0" w:author="Toky Hajatiana RABOANARY" w:date="2019-07-11T10:05:00Z"/>
          <w:rFonts w:ascii="AppleSystemUIFont" w:hAnsi="AppleSystemUIFont" w:cs="AppleSystemUIFont"/>
          <w:sz w:val="24"/>
          <w:szCs w:val="24"/>
          <w:lang w:val="en-US"/>
        </w:rPr>
      </w:pPr>
      <w:proofErr w:type="gramStart"/>
      <w:ins w:id="1" w:author="Toky Hajatiana RABOANARY" w:date="2019-07-11T10:05:00Z">
        <w:r>
          <w:rPr>
            <w:rFonts w:ascii="AppleSystemUIFont" w:hAnsi="AppleSystemUIFont" w:cs="AppleSystemUIFont"/>
            <w:sz w:val="24"/>
            <w:szCs w:val="24"/>
            <w:lang w:val="en-US"/>
          </w:rPr>
          <w:t>Titre :</w:t>
        </w:r>
        <w:proofErr w:type="gramEnd"/>
        <w:r>
          <w:rPr>
            <w:rFonts w:ascii="AppleSystemUIFont" w:hAnsi="AppleSystemUIFont" w:cs="AppleSystemUIFont"/>
            <w:sz w:val="24"/>
            <w:szCs w:val="24"/>
            <w:lang w:val="en-US"/>
          </w:rPr>
          <w:t xml:space="preserve"> « CONCEPTION DE L’APPLICATION MOBILE FACILITY » : </w:t>
        </w:r>
      </w:ins>
    </w:p>
    <w:p w:rsidR="00F5514A" w:rsidRDefault="00F5514A" w:rsidP="00F5514A">
      <w:pPr>
        <w:autoSpaceDE w:val="0"/>
        <w:autoSpaceDN w:val="0"/>
        <w:adjustRightInd w:val="0"/>
        <w:spacing w:after="0" w:line="240" w:lineRule="auto"/>
        <w:rPr>
          <w:ins w:id="2" w:author="Toky Hajatiana RABOANARY" w:date="2019-07-11T10:05:00Z"/>
          <w:rFonts w:ascii="AppleSystemUIFont" w:hAnsi="AppleSystemUIFont" w:cs="AppleSystemUIFont"/>
          <w:sz w:val="24"/>
          <w:szCs w:val="24"/>
          <w:lang w:val="en-US"/>
        </w:rPr>
      </w:pPr>
      <w:ins w:id="3" w:author="Toky Hajatiana RABOANARY" w:date="2019-07-11T10:05:00Z">
        <w:r>
          <w:rPr>
            <w:rFonts w:ascii="AppleSystemUIFont" w:hAnsi="AppleSystemUIFont" w:cs="AppleSystemUIFont"/>
            <w:sz w:val="24"/>
            <w:szCs w:val="24"/>
            <w:lang w:val="en-US"/>
          </w:rPr>
          <w:t xml:space="preserve">Otrn hoe tokony </w:t>
        </w:r>
        <w:proofErr w:type="gramStart"/>
        <w:r>
          <w:rPr>
            <w:rFonts w:ascii="AppleSystemUIFont" w:hAnsi="AppleSystemUIFont" w:cs="AppleSystemUIFont"/>
            <w:sz w:val="24"/>
            <w:szCs w:val="24"/>
            <w:lang w:val="en-US"/>
          </w:rPr>
          <w:t>misy :</w:t>
        </w:r>
        <w:proofErr w:type="gramEnd"/>
        <w:r>
          <w:rPr>
            <w:rFonts w:ascii="AppleSystemUIFont" w:hAnsi="AppleSystemUIFont" w:cs="AppleSystemUIFont"/>
            <w:sz w:val="24"/>
            <w:szCs w:val="24"/>
            <w:lang w:val="en-US"/>
          </w:rPr>
          <w:t xml:space="preserve"> apres mobile … </w:t>
        </w:r>
      </w:ins>
    </w:p>
    <w:p w:rsidR="00F5514A" w:rsidRDefault="00F5514A" w:rsidP="00F5514A">
      <w:pPr>
        <w:autoSpaceDE w:val="0"/>
        <w:autoSpaceDN w:val="0"/>
        <w:adjustRightInd w:val="0"/>
        <w:spacing w:after="0" w:line="240" w:lineRule="auto"/>
        <w:rPr>
          <w:ins w:id="4" w:author="Toky Hajatiana RABOANARY" w:date="2019-07-11T10:05:00Z"/>
          <w:rFonts w:ascii="AppleSystemUIFont" w:hAnsi="AppleSystemUIFont" w:cs="AppleSystemUIFont"/>
          <w:sz w:val="24"/>
          <w:szCs w:val="24"/>
          <w:lang w:val="en-US"/>
        </w:rPr>
      </w:pPr>
      <w:ins w:id="5" w:author="Toky Hajatiana RABOANARY" w:date="2019-07-11T10:05:00Z">
        <w:r>
          <w:rPr>
            <w:rFonts w:ascii="AppleSystemUIFont" w:hAnsi="AppleSystemUIFont" w:cs="AppleSystemUIFont"/>
            <w:sz w:val="24"/>
            <w:szCs w:val="24"/>
            <w:lang w:val="en-US"/>
          </w:rPr>
          <w:t xml:space="preserve">Ilay remerciements novaiko ohatran izao fa itanlah ilay phrase mitohy foana fa tsy tapaka mihitsy Manomboka an am Recteur ka hatramin </w:t>
        </w:r>
        <w:proofErr w:type="gramStart"/>
        <w:r>
          <w:rPr>
            <w:rFonts w:ascii="AppleSystemUIFont" w:hAnsi="AppleSystemUIFont" w:cs="AppleSystemUIFont"/>
            <w:sz w:val="24"/>
            <w:szCs w:val="24"/>
            <w:lang w:val="en-US"/>
          </w:rPr>
          <w:t>ny</w:t>
        </w:r>
        <w:proofErr w:type="gramEnd"/>
        <w:r>
          <w:rPr>
            <w:rFonts w:ascii="AppleSystemUIFont" w:hAnsi="AppleSystemUIFont" w:cs="AppleSystemUIFont"/>
            <w:sz w:val="24"/>
            <w:szCs w:val="24"/>
            <w:lang w:val="en-US"/>
          </w:rPr>
          <w:t xml:space="preserve"> enseignant…</w:t>
        </w:r>
      </w:ins>
    </w:p>
    <w:p w:rsidR="00F5514A" w:rsidRDefault="00F5514A" w:rsidP="00F5514A">
      <w:pPr>
        <w:autoSpaceDE w:val="0"/>
        <w:autoSpaceDN w:val="0"/>
        <w:adjustRightInd w:val="0"/>
        <w:spacing w:after="0" w:line="240" w:lineRule="auto"/>
        <w:rPr>
          <w:ins w:id="6" w:author="Toky Hajatiana RABOANARY" w:date="2019-07-11T10:05:00Z"/>
          <w:rFonts w:ascii="AppleSystemUIFont" w:hAnsi="AppleSystemUIFont" w:cs="AppleSystemUIFont"/>
          <w:sz w:val="24"/>
          <w:szCs w:val="24"/>
          <w:lang w:val="en-US"/>
        </w:rPr>
      </w:pPr>
    </w:p>
    <w:p w:rsidR="00F5514A" w:rsidRDefault="00F5514A" w:rsidP="00F5514A">
      <w:pPr>
        <w:autoSpaceDE w:val="0"/>
        <w:autoSpaceDN w:val="0"/>
        <w:adjustRightInd w:val="0"/>
        <w:spacing w:after="0" w:line="240" w:lineRule="auto"/>
        <w:rPr>
          <w:ins w:id="7" w:author="Toky Hajatiana RABOANARY" w:date="2019-07-11T10:05:00Z"/>
          <w:rFonts w:ascii="AppleSystemUIFont" w:hAnsi="AppleSystemUIFont" w:cs="AppleSystemUIFont"/>
          <w:sz w:val="24"/>
          <w:szCs w:val="24"/>
          <w:lang w:val="en-US"/>
        </w:rPr>
      </w:pPr>
      <w:ins w:id="8" w:author="Toky Hajatiana RABOANARY" w:date="2019-07-11T10:05:00Z">
        <w:r>
          <w:rPr>
            <w:rFonts w:ascii="AppleSystemUIFont" w:hAnsi="AppleSystemUIFont" w:cs="AppleSystemUIFont"/>
            <w:sz w:val="24"/>
            <w:szCs w:val="24"/>
            <w:lang w:val="en-US"/>
          </w:rPr>
          <w:t xml:space="preserve">Le theme ao am Avant </w:t>
        </w:r>
        <w:proofErr w:type="gramStart"/>
        <w:r>
          <w:rPr>
            <w:rFonts w:ascii="AppleSystemUIFont" w:hAnsi="AppleSystemUIFont" w:cs="AppleSystemUIFont"/>
            <w:sz w:val="24"/>
            <w:szCs w:val="24"/>
            <w:lang w:val="en-US"/>
          </w:rPr>
          <w:t>Propos :</w:t>
        </w:r>
        <w:proofErr w:type="gramEnd"/>
        <w:r>
          <w:rPr>
            <w:rFonts w:ascii="AppleSystemUIFont" w:hAnsi="AppleSystemUIFont" w:cs="AppleSystemUIFont"/>
            <w:sz w:val="24"/>
            <w:szCs w:val="24"/>
            <w:lang w:val="en-US"/>
          </w:rPr>
          <w:t xml:space="preserve"> Facility fa ilay titre CONCEPTION DE L’APPLICATION MOBILE FACILITY ? Sao dia tokony hatao mitovy ….</w:t>
        </w:r>
      </w:ins>
    </w:p>
    <w:p w:rsidR="00F5514A" w:rsidRDefault="00F5514A" w:rsidP="00F5514A">
      <w:pPr>
        <w:autoSpaceDE w:val="0"/>
        <w:autoSpaceDN w:val="0"/>
        <w:adjustRightInd w:val="0"/>
        <w:spacing w:after="0" w:line="240" w:lineRule="auto"/>
        <w:rPr>
          <w:ins w:id="9" w:author="Toky Hajatiana RABOANARY" w:date="2019-07-11T10:05:00Z"/>
          <w:rFonts w:ascii="AppleSystemUIFont" w:hAnsi="AppleSystemUIFont" w:cs="AppleSystemUIFont"/>
          <w:sz w:val="24"/>
          <w:szCs w:val="24"/>
          <w:lang w:val="en-US"/>
        </w:rPr>
      </w:pPr>
      <w:ins w:id="10" w:author="Toky Hajatiana RABOANARY" w:date="2019-07-11T10:05:00Z">
        <w:r>
          <w:rPr>
            <w:rFonts w:ascii="AppleSystemUIFont" w:hAnsi="AppleSystemUIFont" w:cs="AppleSystemUIFont"/>
            <w:sz w:val="24"/>
            <w:szCs w:val="24"/>
            <w:lang w:val="en-US"/>
          </w:rPr>
          <w:t>Aza miteny mihitsy hoe Moi, Je me :) Nous Nous Nous Fa ny accord COD avant sujet mitovy Amin je ihany (COD avant Sujet ihany an :</w:t>
        </w:r>
        <w:proofErr w:type="gramStart"/>
        <w:r>
          <w:rPr>
            <w:rFonts w:ascii="AppleSystemUIFont" w:hAnsi="AppleSystemUIFont" w:cs="AppleSystemUIFont"/>
            <w:sz w:val="24"/>
            <w:szCs w:val="24"/>
            <w:lang w:val="en-US"/>
          </w:rPr>
          <w:t>) )</w:t>
        </w:r>
        <w:proofErr w:type="gramEnd"/>
        <w:r>
          <w:rPr>
            <w:rFonts w:ascii="AppleSystemUIFont" w:hAnsi="AppleSystemUIFont" w:cs="AppleSystemUIFont"/>
            <w:sz w:val="24"/>
            <w:szCs w:val="24"/>
            <w:lang w:val="en-US"/>
          </w:rPr>
          <w:t xml:space="preserve"> </w:t>
        </w:r>
      </w:ins>
    </w:p>
    <w:p w:rsidR="00F5514A" w:rsidRDefault="00F5514A" w:rsidP="00F5514A">
      <w:pPr>
        <w:autoSpaceDE w:val="0"/>
        <w:autoSpaceDN w:val="0"/>
        <w:adjustRightInd w:val="0"/>
        <w:spacing w:after="0" w:line="240" w:lineRule="auto"/>
        <w:rPr>
          <w:ins w:id="11" w:author="Toky Hajatiana RABOANARY" w:date="2019-07-11T10:05:00Z"/>
          <w:rFonts w:ascii="AppleSystemUIFont" w:hAnsi="AppleSystemUIFont" w:cs="AppleSystemUIFont"/>
          <w:sz w:val="24"/>
          <w:szCs w:val="24"/>
          <w:lang w:val="en-US"/>
        </w:rPr>
      </w:pPr>
    </w:p>
    <w:p w:rsidR="00F5514A" w:rsidRDefault="00F5514A" w:rsidP="00F5514A">
      <w:pPr>
        <w:autoSpaceDE w:val="0"/>
        <w:autoSpaceDN w:val="0"/>
        <w:adjustRightInd w:val="0"/>
        <w:spacing w:after="0" w:line="240" w:lineRule="auto"/>
        <w:rPr>
          <w:ins w:id="12" w:author="Toky Hajatiana RABOANARY" w:date="2019-07-11T10:05:00Z"/>
          <w:rFonts w:ascii="AppleSystemUIFont" w:hAnsi="AppleSystemUIFont" w:cs="AppleSystemUIFont"/>
          <w:sz w:val="24"/>
          <w:szCs w:val="24"/>
          <w:lang w:val="en-US"/>
        </w:rPr>
      </w:pPr>
      <w:ins w:id="13" w:author="Toky Hajatiana RABOANARY" w:date="2019-07-11T10:05:00Z">
        <w:r>
          <w:rPr>
            <w:rFonts w:ascii="AppleSystemUIFont" w:hAnsi="AppleSystemUIFont" w:cs="AppleSystemUIFont"/>
            <w:sz w:val="24"/>
            <w:szCs w:val="24"/>
            <w:lang w:val="en-US"/>
          </w:rPr>
          <w:t xml:space="preserve">Ilay sommAIRE Otran tsy complet… dia </w:t>
        </w:r>
        <w:proofErr w:type="gramStart"/>
        <w:r>
          <w:rPr>
            <w:rFonts w:ascii="AppleSystemUIFont" w:hAnsi="AppleSystemUIFont" w:cs="AppleSystemUIFont"/>
            <w:sz w:val="24"/>
            <w:szCs w:val="24"/>
            <w:lang w:val="en-US"/>
          </w:rPr>
          <w:t>ny</w:t>
        </w:r>
        <w:proofErr w:type="gramEnd"/>
        <w:r>
          <w:rPr>
            <w:rFonts w:ascii="AppleSystemUIFont" w:hAnsi="AppleSystemUIFont" w:cs="AppleSystemUIFont"/>
            <w:sz w:val="24"/>
            <w:szCs w:val="24"/>
            <w:lang w:val="en-US"/>
          </w:rPr>
          <w:t xml:space="preserve"> sommaire tokony Partie sy chapitre ihany fa tsy miditra lalina …</w:t>
        </w:r>
      </w:ins>
    </w:p>
    <w:p w:rsidR="00F5514A" w:rsidRDefault="00F5514A" w:rsidP="00F5514A">
      <w:pPr>
        <w:autoSpaceDE w:val="0"/>
        <w:autoSpaceDN w:val="0"/>
        <w:adjustRightInd w:val="0"/>
        <w:spacing w:after="0" w:line="240" w:lineRule="auto"/>
        <w:rPr>
          <w:ins w:id="14" w:author="Toky Hajatiana RABOANARY" w:date="2019-07-11T10:05:00Z"/>
          <w:rFonts w:ascii="AppleSystemUIFont" w:hAnsi="AppleSystemUIFont" w:cs="AppleSystemUIFont"/>
          <w:sz w:val="24"/>
          <w:szCs w:val="24"/>
          <w:lang w:val="en-US"/>
        </w:rPr>
      </w:pPr>
    </w:p>
    <w:p w:rsidR="00F5514A" w:rsidRDefault="00F5514A" w:rsidP="00F5514A">
      <w:pPr>
        <w:autoSpaceDE w:val="0"/>
        <w:autoSpaceDN w:val="0"/>
        <w:adjustRightInd w:val="0"/>
        <w:spacing w:after="0" w:line="240" w:lineRule="auto"/>
        <w:rPr>
          <w:ins w:id="15" w:author="Toky Hajatiana RABOANARY" w:date="2019-07-11T10:05:00Z"/>
          <w:rFonts w:ascii="AppleSystemUIFont" w:hAnsi="AppleSystemUIFont" w:cs="AppleSystemUIFont"/>
          <w:sz w:val="24"/>
          <w:szCs w:val="24"/>
          <w:lang w:val="en-US"/>
        </w:rPr>
      </w:pPr>
      <w:ins w:id="16" w:author="Toky Hajatiana RABOANARY" w:date="2019-07-11T10:05:00Z">
        <w:r>
          <w:rPr>
            <w:rFonts w:ascii="AppleSystemUIFont" w:hAnsi="AppleSystemUIFont" w:cs="AppleSystemUIFont"/>
            <w:sz w:val="24"/>
            <w:szCs w:val="24"/>
            <w:lang w:val="en-US"/>
          </w:rPr>
          <w:t>Filaharany: Liste des abréviations, liste des figures, liste des tableaux izay via sommaire…</w:t>
        </w:r>
      </w:ins>
    </w:p>
    <w:p w:rsidR="00F5514A" w:rsidRDefault="00F5514A" w:rsidP="00F5514A">
      <w:pPr>
        <w:autoSpaceDE w:val="0"/>
        <w:autoSpaceDN w:val="0"/>
        <w:adjustRightInd w:val="0"/>
        <w:spacing w:after="0" w:line="240" w:lineRule="auto"/>
        <w:rPr>
          <w:ins w:id="17" w:author="Toky Hajatiana RABOANARY" w:date="2019-07-11T10:05:00Z"/>
          <w:rFonts w:ascii="AppleSystemUIFont" w:hAnsi="AppleSystemUIFont" w:cs="AppleSystemUIFont"/>
          <w:sz w:val="24"/>
          <w:szCs w:val="24"/>
          <w:lang w:val="en-US"/>
        </w:rPr>
      </w:pPr>
    </w:p>
    <w:p w:rsidR="00FD3D74" w:rsidRDefault="00F5514A" w:rsidP="00F5514A">
      <w:pPr>
        <w:tabs>
          <w:tab w:val="left" w:pos="8025"/>
        </w:tabs>
        <w:jc w:val="both"/>
        <w:rPr>
          <w:b/>
          <w:sz w:val="32"/>
          <w:szCs w:val="32"/>
          <w:u w:val="single"/>
        </w:rPr>
      </w:pPr>
      <w:ins w:id="18" w:author="Toky Hajatiana RABOANARY" w:date="2019-07-11T10:05:00Z">
        <w:r>
          <w:rPr>
            <w:rFonts w:ascii="AppleSystemUIFont" w:hAnsi="AppleSystemUIFont" w:cs="AppleSystemUIFont"/>
            <w:sz w:val="24"/>
            <w:szCs w:val="24"/>
            <w:lang w:val="en-US"/>
          </w:rPr>
          <w:t xml:space="preserve">Page </w:t>
        </w:r>
        <w:proofErr w:type="gramStart"/>
        <w:r>
          <w:rPr>
            <w:rFonts w:ascii="AppleSystemUIFont" w:hAnsi="AppleSystemUIFont" w:cs="AppleSystemUIFont"/>
            <w:sz w:val="24"/>
            <w:szCs w:val="24"/>
            <w:lang w:val="en-US"/>
          </w:rPr>
          <w:t>1 :</w:t>
        </w:r>
        <w:proofErr w:type="gramEnd"/>
        <w:r>
          <w:rPr>
            <w:rFonts w:ascii="AppleSystemUIFont" w:hAnsi="AppleSystemUIFont" w:cs="AppleSystemUIFont"/>
            <w:sz w:val="24"/>
            <w:szCs w:val="24"/>
            <w:lang w:val="en-US"/>
          </w:rPr>
          <w:t xml:space="preserve"> le XXI</w:t>
        </w:r>
        <w:r>
          <w:rPr>
            <w:rFonts w:ascii="AppleSystemUIFont" w:hAnsi="AppleSystemUIFont" w:cs="AppleSystemUIFont"/>
            <w:sz w:val="24"/>
            <w:szCs w:val="24"/>
            <w:vertAlign w:val="superscript"/>
            <w:lang w:val="en-US"/>
          </w:rPr>
          <w:t>ème</w:t>
        </w:r>
        <w:r>
          <w:rPr>
            <w:rFonts w:ascii="AppleSystemUIFont" w:hAnsi="AppleSystemUIFont" w:cs="AppleSystemUIFont"/>
            <w:sz w:val="24"/>
            <w:szCs w:val="24"/>
            <w:lang w:val="en-US"/>
          </w:rPr>
          <w:t xml:space="preserve"> siècle (Sao dia izao fatsy 19eme siecle..)</w:t>
        </w:r>
      </w:ins>
    </w:p>
    <w:p w:rsidR="004F319E" w:rsidRDefault="004F319E">
      <w:pPr>
        <w:rPr>
          <w:ins w:id="19" w:author="Toky Hajatiana RABOANARY" w:date="2019-07-11T10:05:00Z"/>
          <w:b/>
          <w:sz w:val="32"/>
          <w:szCs w:val="32"/>
          <w:u w:val="single"/>
        </w:rPr>
      </w:pPr>
    </w:p>
    <w:p w:rsidR="00F5514A" w:rsidRDefault="00F5514A">
      <w:pPr>
        <w:rPr>
          <w:b/>
          <w:sz w:val="32"/>
          <w:szCs w:val="32"/>
          <w:u w:val="single"/>
        </w:rPr>
        <w:sectPr w:rsidR="00F5514A" w:rsidSect="004F319E">
          <w:pgSz w:w="11906" w:h="16838"/>
          <w:pgMar w:top="1417" w:right="1417" w:bottom="1417" w:left="1417" w:header="708" w:footer="708" w:gutter="0"/>
          <w:pgNumType w:fmt="upperRoman" w:start="1"/>
          <w:cols w:space="708"/>
          <w:docGrid w:linePitch="360"/>
        </w:sectPr>
      </w:pPr>
    </w:p>
    <w:p w:rsidR="002F0358" w:rsidRPr="003474B5" w:rsidRDefault="002F0358" w:rsidP="003474B5">
      <w:pPr>
        <w:pStyle w:val="Titre1"/>
        <w:rPr>
          <w:sz w:val="32"/>
          <w:u w:val="single"/>
        </w:rPr>
      </w:pPr>
      <w:bookmarkStart w:id="20" w:name="_Toc9325930"/>
      <w:bookmarkStart w:id="21" w:name="_Toc9399996"/>
      <w:r w:rsidRPr="004C7732">
        <w:lastRenderedPageBreak/>
        <w:t>REMERCIEMENTS</w:t>
      </w:r>
      <w:bookmarkEnd w:id="20"/>
      <w:bookmarkEnd w:id="21"/>
    </w:p>
    <w:p w:rsidR="002F0358" w:rsidRPr="003F7591" w:rsidRDefault="002F0358" w:rsidP="004C7732">
      <w:pPr>
        <w:ind w:firstLine="708"/>
        <w:jc w:val="both"/>
        <w:rPr>
          <w:sz w:val="24"/>
          <w:szCs w:val="24"/>
        </w:rPr>
      </w:pPr>
      <w:r w:rsidRPr="003F7591">
        <w:rPr>
          <w:sz w:val="24"/>
          <w:szCs w:val="24"/>
        </w:rPr>
        <w:t>C’est avec un grand plaisir que nous réservons ces lignes en signe de gratitude et de reconnaissance à tous ceux qui ont contribué à la réalisation de ce mémoire.</w:t>
      </w:r>
    </w:p>
    <w:p w:rsidR="002F0358" w:rsidRPr="003F7591" w:rsidRDefault="002F0358" w:rsidP="004C7732">
      <w:pPr>
        <w:ind w:firstLine="708"/>
        <w:jc w:val="both"/>
        <w:rPr>
          <w:sz w:val="24"/>
          <w:szCs w:val="24"/>
        </w:rPr>
      </w:pPr>
      <w:r w:rsidRPr="003F7591">
        <w:rPr>
          <w:sz w:val="24"/>
          <w:szCs w:val="24"/>
        </w:rPr>
        <w:t>Tout d’abord, nous rendons grâce à DIEU TOUT PUISSANT de nous avoir donné la force, courage et la santé durant nos études et notre stage, et lors de la réalisation de ce mémoire.</w:t>
      </w:r>
    </w:p>
    <w:p w:rsidR="00F6133C" w:rsidRDefault="002F0358" w:rsidP="004C7732">
      <w:pPr>
        <w:ind w:firstLine="708"/>
        <w:jc w:val="both"/>
        <w:rPr>
          <w:ins w:id="22" w:author="Toky Hajatiana RABOANARY" w:date="2019-07-05T17:05:00Z"/>
          <w:sz w:val="24"/>
          <w:szCs w:val="24"/>
        </w:rPr>
      </w:pPr>
      <w:r w:rsidRPr="003F7591">
        <w:rPr>
          <w:sz w:val="24"/>
          <w:szCs w:val="24"/>
        </w:rPr>
        <w:t xml:space="preserve">Ensuite, </w:t>
      </w:r>
      <w:ins w:id="23" w:author="Toky Hajatiana RABOANARY" w:date="2019-07-05T17:06:00Z">
        <w:r w:rsidR="00F6133C">
          <w:rPr>
            <w:sz w:val="24"/>
            <w:szCs w:val="24"/>
          </w:rPr>
          <w:t>n</w:t>
        </w:r>
      </w:ins>
      <w:ins w:id="24" w:author="Toky Hajatiana RABOANARY" w:date="2019-07-05T17:05:00Z">
        <w:r w:rsidR="00F6133C">
          <w:rPr>
            <w:sz w:val="24"/>
            <w:szCs w:val="24"/>
          </w:rPr>
          <w:t xml:space="preserve">ous </w:t>
        </w:r>
      </w:ins>
      <w:ins w:id="25" w:author="Toky Hajatiana RABOANARY" w:date="2019-07-05T17:07:00Z">
        <w:r w:rsidR="00F6133C">
          <w:rPr>
            <w:sz w:val="24"/>
            <w:szCs w:val="24"/>
          </w:rPr>
          <w:t xml:space="preserve">tenons aussi à </w:t>
        </w:r>
      </w:ins>
      <w:ins w:id="26" w:author="Toky Hajatiana RABOANARY" w:date="2019-07-05T17:05:00Z">
        <w:r w:rsidR="00F6133C">
          <w:rPr>
            <w:sz w:val="24"/>
            <w:szCs w:val="24"/>
          </w:rPr>
          <w:t>remercier vivement</w:t>
        </w:r>
      </w:ins>
      <w:ins w:id="27" w:author="Toky Hajatiana RABOANARY" w:date="2019-07-05T17:07:00Z">
        <w:r w:rsidR="00F6133C">
          <w:rPr>
            <w:sz w:val="24"/>
            <w:szCs w:val="24"/>
          </w:rPr>
          <w:t> :</w:t>
        </w:r>
      </w:ins>
    </w:p>
    <w:p w:rsidR="002F0358" w:rsidRPr="00F6133C" w:rsidRDefault="002F0358">
      <w:pPr>
        <w:pStyle w:val="Paragraphedeliste"/>
        <w:numPr>
          <w:ilvl w:val="0"/>
          <w:numId w:val="61"/>
        </w:numPr>
        <w:ind w:left="0" w:firstLine="425"/>
        <w:jc w:val="both"/>
        <w:rPr>
          <w:sz w:val="24"/>
          <w:szCs w:val="24"/>
          <w:rPrChange w:id="28" w:author="Toky Hajatiana RABOANARY" w:date="2019-07-05T17:05:00Z">
            <w:rPr/>
          </w:rPrChange>
        </w:rPr>
        <w:pPrChange w:id="29" w:author="Toky Hajatiana RABOANARY" w:date="2019-07-05T17:06:00Z">
          <w:pPr>
            <w:ind w:firstLine="708"/>
            <w:jc w:val="both"/>
          </w:pPr>
        </w:pPrChange>
      </w:pPr>
      <w:r w:rsidRPr="00F6133C">
        <w:rPr>
          <w:sz w:val="24"/>
          <w:szCs w:val="24"/>
          <w:rPrChange w:id="30" w:author="Toky Hajatiana RABOANARY" w:date="2019-07-05T17:05:00Z">
            <w:rPr/>
          </w:rPrChange>
        </w:rPr>
        <w:t xml:space="preserve">Monsieur le </w:t>
      </w:r>
      <w:ins w:id="31" w:author="Toky Hajatiana RABOANARY" w:date="2019-07-05T17:04:00Z">
        <w:r w:rsidR="00F6133C" w:rsidRPr="00F6133C">
          <w:rPr>
            <w:sz w:val="24"/>
            <w:szCs w:val="24"/>
            <w:rPrChange w:id="32" w:author="Toky Hajatiana RABOANARY" w:date="2019-07-05T17:05:00Z">
              <w:rPr/>
            </w:rPrChange>
          </w:rPr>
          <w:t>P</w:t>
        </w:r>
      </w:ins>
      <w:del w:id="33" w:author="Toky Hajatiana RABOANARY" w:date="2019-07-05T17:04:00Z">
        <w:r w:rsidRPr="00F6133C" w:rsidDel="00F6133C">
          <w:rPr>
            <w:sz w:val="24"/>
            <w:szCs w:val="24"/>
            <w:rPrChange w:id="34" w:author="Toky Hajatiana RABOANARY" w:date="2019-07-05T17:05:00Z">
              <w:rPr/>
            </w:rPrChange>
          </w:rPr>
          <w:delText>p</w:delText>
        </w:r>
      </w:del>
      <w:r w:rsidRPr="00F6133C">
        <w:rPr>
          <w:sz w:val="24"/>
          <w:szCs w:val="24"/>
          <w:rPrChange w:id="35" w:author="Toky Hajatiana RABOANARY" w:date="2019-07-05T17:05:00Z">
            <w:rPr/>
          </w:rPrChange>
        </w:rPr>
        <w:t>rofesseur RABOANARY Julien Amédée, Recteur de l’Institut Supérieur Polytechnique de Madagascar de nous avoir accepté comme étudiants au sein de l’Institut Supérieur Polytechnique de Madagascar</w:t>
      </w:r>
      <w:ins w:id="36" w:author="Toky Hajatiana RABOANARY" w:date="2019-07-05T17:06:00Z">
        <w:r w:rsidR="00F6133C">
          <w:rPr>
            <w:sz w:val="24"/>
            <w:szCs w:val="24"/>
          </w:rPr>
          <w:t> ;</w:t>
        </w:r>
      </w:ins>
      <w:del w:id="37" w:author="Toky Hajatiana RABOANARY" w:date="2019-07-05T17:06:00Z">
        <w:r w:rsidRPr="00F6133C" w:rsidDel="00F6133C">
          <w:rPr>
            <w:sz w:val="24"/>
            <w:szCs w:val="24"/>
            <w:rPrChange w:id="38" w:author="Toky Hajatiana RABOANARY" w:date="2019-07-05T17:05:00Z">
              <w:rPr/>
            </w:rPrChange>
          </w:rPr>
          <w:delText>.</w:delText>
        </w:r>
      </w:del>
    </w:p>
    <w:p w:rsidR="002F0358" w:rsidRPr="00F6133C" w:rsidRDefault="002F0358">
      <w:pPr>
        <w:pStyle w:val="Paragraphedeliste"/>
        <w:numPr>
          <w:ilvl w:val="0"/>
          <w:numId w:val="61"/>
        </w:numPr>
        <w:ind w:left="0" w:firstLine="426"/>
        <w:jc w:val="both"/>
        <w:rPr>
          <w:sz w:val="24"/>
          <w:szCs w:val="24"/>
          <w:rPrChange w:id="39" w:author="Toky Hajatiana RABOANARY" w:date="2019-07-05T17:08:00Z">
            <w:rPr/>
          </w:rPrChange>
        </w:rPr>
        <w:pPrChange w:id="40" w:author="Toky Hajatiana RABOANARY" w:date="2019-07-05T17:08:00Z">
          <w:pPr>
            <w:ind w:firstLine="708"/>
            <w:jc w:val="both"/>
          </w:pPr>
        </w:pPrChange>
      </w:pPr>
      <w:r w:rsidRPr="00F6133C">
        <w:rPr>
          <w:sz w:val="24"/>
          <w:szCs w:val="24"/>
          <w:rPrChange w:id="41" w:author="Toky Hajatiana RABOANARY" w:date="2019-07-05T17:08:00Z">
            <w:rPr/>
          </w:rPrChange>
        </w:rPr>
        <w:t>Monsieur RAKOTOMANIRAKA Eric</w:t>
      </w:r>
      <w:ins w:id="42" w:author="Toky Hajatiana RABOANARY" w:date="2019-07-05T17:09:00Z">
        <w:r w:rsidR="00F6133C">
          <w:rPr>
            <w:sz w:val="24"/>
            <w:szCs w:val="24"/>
          </w:rPr>
          <w:t>,</w:t>
        </w:r>
      </w:ins>
      <w:r w:rsidRPr="00F6133C">
        <w:rPr>
          <w:sz w:val="24"/>
          <w:szCs w:val="24"/>
          <w:rPrChange w:id="43" w:author="Toky Hajatiana RABOANARY" w:date="2019-07-05T17:08:00Z">
            <w:rPr/>
          </w:rPrChange>
        </w:rPr>
        <w:t xml:space="preserve"> le Président Général de l’EQIMA</w:t>
      </w:r>
      <w:ins w:id="44" w:author="Toky Hajatiana RABOANARY" w:date="2019-07-05T17:09:00Z">
        <w:r w:rsidR="00F6133C">
          <w:rPr>
            <w:sz w:val="24"/>
            <w:szCs w:val="24"/>
          </w:rPr>
          <w:t>,</w:t>
        </w:r>
      </w:ins>
      <w:r w:rsidRPr="00F6133C">
        <w:rPr>
          <w:sz w:val="24"/>
          <w:szCs w:val="24"/>
          <w:rPrChange w:id="45" w:author="Toky Hajatiana RABOANARY" w:date="2019-07-05T17:08:00Z">
            <w:rPr/>
          </w:rPrChange>
        </w:rPr>
        <w:t xml:space="preserve"> et tout le personnel de sa société</w:t>
      </w:r>
      <w:ins w:id="46" w:author="Toky Hajatiana RABOANARY" w:date="2019-07-05T17:08:00Z">
        <w:r w:rsidR="00F6133C">
          <w:rPr>
            <w:sz w:val="24"/>
            <w:szCs w:val="24"/>
          </w:rPr>
          <w:t> ;</w:t>
        </w:r>
      </w:ins>
      <w:del w:id="47" w:author="Toky Hajatiana RABOANARY" w:date="2019-07-05T17:08:00Z">
        <w:r w:rsidRPr="00F6133C" w:rsidDel="00F6133C">
          <w:rPr>
            <w:sz w:val="24"/>
            <w:szCs w:val="24"/>
            <w:rPrChange w:id="48" w:author="Toky Hajatiana RABOANARY" w:date="2019-07-05T17:08:00Z">
              <w:rPr/>
            </w:rPrChange>
          </w:rPr>
          <w:delText>,</w:delText>
        </w:r>
      </w:del>
    </w:p>
    <w:p w:rsidR="002F0358" w:rsidRPr="00F6133C" w:rsidRDefault="002F0358">
      <w:pPr>
        <w:pStyle w:val="Paragraphedeliste"/>
        <w:numPr>
          <w:ilvl w:val="0"/>
          <w:numId w:val="61"/>
        </w:numPr>
        <w:ind w:left="0" w:firstLine="426"/>
        <w:jc w:val="both"/>
        <w:rPr>
          <w:sz w:val="24"/>
          <w:szCs w:val="24"/>
          <w:rPrChange w:id="49" w:author="Toky Hajatiana RABOANARY" w:date="2019-07-05T17:09:00Z">
            <w:rPr/>
          </w:rPrChange>
        </w:rPr>
        <w:pPrChange w:id="50" w:author="Toky Hajatiana RABOANARY" w:date="2019-07-05T17:09:00Z">
          <w:pPr>
            <w:jc w:val="both"/>
          </w:pPr>
        </w:pPrChange>
      </w:pPr>
      <w:r w:rsidRPr="00F6133C">
        <w:rPr>
          <w:sz w:val="24"/>
          <w:szCs w:val="24"/>
          <w:rPrChange w:id="51" w:author="Toky Hajatiana RABOANARY" w:date="2019-07-05T17:09:00Z">
            <w:rPr/>
          </w:rPrChange>
        </w:rPr>
        <w:t>Monsieur</w:t>
      </w:r>
      <w:r w:rsidR="009A084D" w:rsidRPr="00F6133C">
        <w:rPr>
          <w:sz w:val="24"/>
          <w:szCs w:val="24"/>
          <w:rPrChange w:id="52" w:author="Toky Hajatiana RABOANARY" w:date="2019-07-05T17:09:00Z">
            <w:rPr/>
          </w:rPrChange>
        </w:rPr>
        <w:t xml:space="preserve"> ANDRIAMANANTENASOA </w:t>
      </w:r>
      <w:del w:id="53" w:author="Toky Hajatiana RABOANARY" w:date="2019-07-05T17:09:00Z">
        <w:r w:rsidRPr="00F6133C" w:rsidDel="00F6133C">
          <w:rPr>
            <w:sz w:val="24"/>
            <w:szCs w:val="24"/>
            <w:rPrChange w:id="54" w:author="Toky Hajatiana RABOANARY" w:date="2019-07-05T17:09:00Z">
              <w:rPr/>
            </w:rPrChange>
          </w:rPr>
          <w:delText xml:space="preserve"> </w:delText>
        </w:r>
      </w:del>
      <w:r w:rsidRPr="00F6133C">
        <w:rPr>
          <w:sz w:val="24"/>
          <w:szCs w:val="24"/>
          <w:rPrChange w:id="55" w:author="Toky Hajatiana RABOANARY" w:date="2019-07-05T17:09:00Z">
            <w:rPr/>
          </w:rPrChange>
        </w:rPr>
        <w:t>Mirana, Lead informatique, pour son encadrement et sa collaboration durant le stage</w:t>
      </w:r>
      <w:ins w:id="56" w:author="Toky Hajatiana RABOANARY" w:date="2019-07-05T17:09:00Z">
        <w:r w:rsidR="00F6133C">
          <w:rPr>
            <w:sz w:val="24"/>
            <w:szCs w:val="24"/>
          </w:rPr>
          <w:t> ;</w:t>
        </w:r>
      </w:ins>
      <w:del w:id="57" w:author="Toky Hajatiana RABOANARY" w:date="2019-07-05T17:09:00Z">
        <w:r w:rsidRPr="00F6133C" w:rsidDel="00F6133C">
          <w:rPr>
            <w:sz w:val="24"/>
            <w:szCs w:val="24"/>
            <w:rPrChange w:id="58" w:author="Toky Hajatiana RABOANARY" w:date="2019-07-05T17:09:00Z">
              <w:rPr/>
            </w:rPrChange>
          </w:rPr>
          <w:delText>.</w:delText>
        </w:r>
      </w:del>
    </w:p>
    <w:p w:rsidR="002F0358" w:rsidDel="00CA1E4B" w:rsidRDefault="002F0358" w:rsidP="004C7732">
      <w:pPr>
        <w:pStyle w:val="Paragraphedeliste"/>
        <w:numPr>
          <w:ilvl w:val="0"/>
          <w:numId w:val="61"/>
        </w:numPr>
        <w:ind w:left="0" w:firstLine="426"/>
        <w:jc w:val="both"/>
        <w:rPr>
          <w:del w:id="59" w:author="Toky Hajatiana RABOANARY" w:date="2019-07-05T17:11:00Z"/>
          <w:sz w:val="24"/>
          <w:szCs w:val="24"/>
        </w:rPr>
      </w:pPr>
      <w:r w:rsidRPr="00F6133C">
        <w:rPr>
          <w:sz w:val="24"/>
          <w:szCs w:val="24"/>
          <w:rPrChange w:id="60" w:author="Toky Hajatiana RABOANARY" w:date="2019-07-05T17:09:00Z">
            <w:rPr/>
          </w:rPrChange>
        </w:rPr>
        <w:t xml:space="preserve">Monsieur RABOANARY </w:t>
      </w:r>
      <w:r w:rsidR="009A084D" w:rsidRPr="00F6133C">
        <w:rPr>
          <w:sz w:val="24"/>
          <w:szCs w:val="24"/>
          <w:rPrChange w:id="61" w:author="Toky Hajatiana RABOANARY" w:date="2019-07-05T17:09:00Z">
            <w:rPr/>
          </w:rPrChange>
        </w:rPr>
        <w:t>Toky</w:t>
      </w:r>
      <w:ins w:id="62" w:author="Toky Hajatiana RABOANARY" w:date="2019-07-05T17:10:00Z">
        <w:r w:rsidR="00F6133C">
          <w:rPr>
            <w:sz w:val="24"/>
            <w:szCs w:val="24"/>
          </w:rPr>
          <w:t xml:space="preserve"> Hajatiana</w:t>
        </w:r>
      </w:ins>
      <w:r w:rsidRPr="00F6133C">
        <w:rPr>
          <w:sz w:val="24"/>
          <w:szCs w:val="24"/>
          <w:rPrChange w:id="63" w:author="Toky Hajatiana RABOANARY" w:date="2019-07-05T17:09:00Z">
            <w:rPr/>
          </w:rPrChange>
        </w:rPr>
        <w:t xml:space="preserve">, </w:t>
      </w:r>
      <w:ins w:id="64" w:author="Toky Hajatiana RABOANARY" w:date="2019-07-05T17:10:00Z">
        <w:r w:rsidR="00F6133C">
          <w:rPr>
            <w:sz w:val="24"/>
            <w:szCs w:val="24"/>
          </w:rPr>
          <w:t xml:space="preserve">Enseingant-Chercheur à l’ISPM, </w:t>
        </w:r>
      </w:ins>
      <w:r w:rsidRPr="00F6133C">
        <w:rPr>
          <w:sz w:val="24"/>
          <w:szCs w:val="24"/>
          <w:rPrChange w:id="65" w:author="Toky Hajatiana RABOANARY" w:date="2019-07-05T17:09:00Z">
            <w:rPr/>
          </w:rPrChange>
        </w:rPr>
        <w:t xml:space="preserve">notre encadreur pédagogique, </w:t>
      </w:r>
      <w:del w:id="66" w:author="Toky Hajatiana RABOANARY" w:date="2019-07-05T17:11:00Z">
        <w:r w:rsidRPr="00F6133C" w:rsidDel="00CA1E4B">
          <w:rPr>
            <w:sz w:val="24"/>
            <w:szCs w:val="24"/>
            <w:rPrChange w:id="67" w:author="Toky Hajatiana RABOANARY" w:date="2019-07-05T17:09:00Z">
              <w:rPr/>
            </w:rPrChange>
          </w:rPr>
          <w:delText xml:space="preserve">d’avoir consacré beaucoup de temps et </w:delText>
        </w:r>
      </w:del>
      <w:r w:rsidRPr="00F6133C">
        <w:rPr>
          <w:sz w:val="24"/>
          <w:szCs w:val="24"/>
          <w:rPrChange w:id="68" w:author="Toky Hajatiana RABOANARY" w:date="2019-07-05T17:09:00Z">
            <w:rPr/>
          </w:rPrChange>
        </w:rPr>
        <w:t>pour ses remarques constructives durant ce travail de mémoire</w:t>
      </w:r>
      <w:ins w:id="69" w:author="Toky Hajatiana RABOANARY" w:date="2019-07-05T17:11:00Z">
        <w:r w:rsidR="00CA1E4B">
          <w:rPr>
            <w:sz w:val="24"/>
            <w:szCs w:val="24"/>
          </w:rPr>
          <w:t> ;</w:t>
        </w:r>
      </w:ins>
      <w:del w:id="70" w:author="Toky Hajatiana RABOANARY" w:date="2019-07-05T17:11:00Z">
        <w:r w:rsidRPr="00F6133C" w:rsidDel="00CA1E4B">
          <w:rPr>
            <w:sz w:val="24"/>
            <w:szCs w:val="24"/>
            <w:rPrChange w:id="71" w:author="Toky Hajatiana RABOANARY" w:date="2019-07-05T17:09:00Z">
              <w:rPr/>
            </w:rPrChange>
          </w:rPr>
          <w:delText>.</w:delText>
        </w:r>
      </w:del>
    </w:p>
    <w:p w:rsidR="00CA1E4B" w:rsidRPr="00F6133C" w:rsidRDefault="00CA1E4B">
      <w:pPr>
        <w:pStyle w:val="Paragraphedeliste"/>
        <w:numPr>
          <w:ilvl w:val="0"/>
          <w:numId w:val="61"/>
        </w:numPr>
        <w:ind w:left="0" w:firstLine="426"/>
        <w:jc w:val="both"/>
        <w:rPr>
          <w:ins w:id="72" w:author="Toky Hajatiana RABOANARY" w:date="2019-07-05T17:11:00Z"/>
          <w:sz w:val="24"/>
          <w:szCs w:val="24"/>
          <w:rPrChange w:id="73" w:author="Toky Hajatiana RABOANARY" w:date="2019-07-05T17:09:00Z">
            <w:rPr>
              <w:ins w:id="74" w:author="Toky Hajatiana RABOANARY" w:date="2019-07-05T17:11:00Z"/>
            </w:rPr>
          </w:rPrChange>
        </w:rPr>
        <w:pPrChange w:id="75" w:author="Toky Hajatiana RABOANARY" w:date="2019-07-05T17:10:00Z">
          <w:pPr>
            <w:jc w:val="both"/>
          </w:pPr>
        </w:pPrChange>
      </w:pPr>
    </w:p>
    <w:p w:rsidR="002F0358" w:rsidRPr="00CA1E4B" w:rsidRDefault="002F0358">
      <w:pPr>
        <w:pStyle w:val="Paragraphedeliste"/>
        <w:numPr>
          <w:ilvl w:val="0"/>
          <w:numId w:val="61"/>
        </w:numPr>
        <w:ind w:left="0" w:firstLine="426"/>
        <w:jc w:val="both"/>
        <w:rPr>
          <w:sz w:val="24"/>
          <w:szCs w:val="24"/>
          <w:rPrChange w:id="76" w:author="Toky Hajatiana RABOANARY" w:date="2019-07-05T17:11:00Z">
            <w:rPr/>
          </w:rPrChange>
        </w:rPr>
        <w:pPrChange w:id="77" w:author="Toky Hajatiana RABOANARY" w:date="2019-07-05T17:11:00Z">
          <w:pPr>
            <w:jc w:val="both"/>
          </w:pPr>
        </w:pPrChange>
      </w:pPr>
      <w:r w:rsidRPr="00CA1E4B">
        <w:rPr>
          <w:sz w:val="24"/>
          <w:szCs w:val="24"/>
          <w:rPrChange w:id="78" w:author="Toky Hajatiana RABOANARY" w:date="2019-07-05T17:11:00Z">
            <w:rPr/>
          </w:rPrChange>
        </w:rPr>
        <w:t>Tous les enseignants et tous les personnels de l’Institut Supérieur Polytechnique de Madagascar.</w:t>
      </w:r>
    </w:p>
    <w:p w:rsidR="002F0358" w:rsidRPr="003F7591" w:rsidRDefault="002F0358">
      <w:pPr>
        <w:ind w:firstLine="426"/>
        <w:jc w:val="both"/>
        <w:rPr>
          <w:sz w:val="24"/>
          <w:szCs w:val="24"/>
        </w:rPr>
        <w:pPrChange w:id="79" w:author="Toky Hajatiana RABOANARY" w:date="2019-07-05T17:12:00Z">
          <w:pPr>
            <w:jc w:val="both"/>
          </w:pPr>
        </w:pPrChange>
      </w:pPr>
      <w:r w:rsidRPr="003F7591">
        <w:rPr>
          <w:sz w:val="24"/>
          <w:szCs w:val="24"/>
        </w:rPr>
        <w:t>Nous remercions aussi nos chers parents et toute notre famille, qui nous ont soutenus</w:t>
      </w:r>
      <w:ins w:id="80" w:author="Toky Hajatiana RABOANARY" w:date="2019-07-05T17:12:00Z">
        <w:r w:rsidR="00CA1E4B">
          <w:rPr>
            <w:sz w:val="24"/>
            <w:szCs w:val="24"/>
          </w:rPr>
          <w:t>.</w:t>
        </w:r>
      </w:ins>
    </w:p>
    <w:p w:rsidR="002F0358" w:rsidRDefault="002F0358" w:rsidP="004C7732">
      <w:pPr>
        <w:jc w:val="both"/>
      </w:pPr>
    </w:p>
    <w:p w:rsidR="002F0358" w:rsidRDefault="002F0358" w:rsidP="004C7732">
      <w:pPr>
        <w:jc w:val="both"/>
      </w:pPr>
    </w:p>
    <w:p w:rsidR="002F0358" w:rsidRDefault="002F0358" w:rsidP="004C7732">
      <w:pPr>
        <w:jc w:val="both"/>
      </w:pPr>
    </w:p>
    <w:p w:rsidR="002F0358" w:rsidRDefault="002F0358" w:rsidP="004C7732">
      <w:pPr>
        <w:jc w:val="both"/>
      </w:pPr>
    </w:p>
    <w:p w:rsidR="002F0358" w:rsidRDefault="002F0358" w:rsidP="004C7732">
      <w:pPr>
        <w:jc w:val="both"/>
      </w:pPr>
    </w:p>
    <w:p w:rsidR="002F0358" w:rsidRDefault="002F0358" w:rsidP="004C7732">
      <w:pPr>
        <w:jc w:val="both"/>
      </w:pPr>
    </w:p>
    <w:p w:rsidR="002F0358" w:rsidRDefault="002F0358"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Pr="003359CD" w:rsidRDefault="00307C5F" w:rsidP="003359CD">
      <w:pPr>
        <w:pStyle w:val="Titre1"/>
      </w:pPr>
      <w:bookmarkStart w:id="81" w:name="_Toc9325931"/>
      <w:bookmarkStart w:id="82" w:name="_Toc9399997"/>
      <w:r w:rsidRPr="003359CD">
        <w:lastRenderedPageBreak/>
        <w:t>AVANT PROPOS</w:t>
      </w:r>
      <w:bookmarkEnd w:id="81"/>
      <w:bookmarkEnd w:id="82"/>
    </w:p>
    <w:p w:rsidR="00307C5F" w:rsidRPr="00A80DD3" w:rsidRDefault="00307C5F" w:rsidP="004C7732">
      <w:pPr>
        <w:ind w:firstLine="708"/>
        <w:jc w:val="both"/>
        <w:rPr>
          <w:sz w:val="24"/>
          <w:szCs w:val="24"/>
        </w:rPr>
      </w:pPr>
      <w:del w:id="83" w:author="Toky Hajatiana RABOANARY" w:date="2019-07-05T17:14:00Z">
        <w:r w:rsidRPr="00A80DD3" w:rsidDel="00CA1E4B">
          <w:rPr>
            <w:sz w:val="24"/>
            <w:szCs w:val="24"/>
          </w:rPr>
          <w:delText xml:space="preserve">L’institut </w:delText>
        </w:r>
      </w:del>
      <w:ins w:id="84" w:author="Toky Hajatiana RABOANARY" w:date="2019-07-05T17:14:00Z">
        <w:r w:rsidR="00CA1E4B" w:rsidRPr="00A80DD3">
          <w:rPr>
            <w:sz w:val="24"/>
            <w:szCs w:val="24"/>
          </w:rPr>
          <w:t>L’</w:t>
        </w:r>
        <w:r w:rsidR="00CA1E4B">
          <w:rPr>
            <w:sz w:val="24"/>
            <w:szCs w:val="24"/>
          </w:rPr>
          <w:t>I</w:t>
        </w:r>
        <w:r w:rsidR="00CA1E4B" w:rsidRPr="00A80DD3">
          <w:rPr>
            <w:sz w:val="24"/>
            <w:szCs w:val="24"/>
          </w:rPr>
          <w:t xml:space="preserve">nstitut </w:t>
        </w:r>
      </w:ins>
      <w:r w:rsidRPr="00A80DD3">
        <w:rPr>
          <w:sz w:val="24"/>
          <w:szCs w:val="24"/>
        </w:rPr>
        <w:t>Supérieur Polytechnique de Madagascar (ISPM) est un</w:t>
      </w:r>
      <w:ins w:id="85" w:author="Toky Hajatiana RABOANARY" w:date="2019-07-05T17:14:00Z">
        <w:r w:rsidR="00CA1E4B">
          <w:rPr>
            <w:sz w:val="24"/>
            <w:szCs w:val="24"/>
          </w:rPr>
          <w:t xml:space="preserve"> institut </w:t>
        </w:r>
      </w:ins>
      <w:del w:id="86" w:author="Toky Hajatiana RABOANARY" w:date="2019-07-05T17:14:00Z">
        <w:r w:rsidRPr="00A80DD3" w:rsidDel="00CA1E4B">
          <w:rPr>
            <w:sz w:val="24"/>
            <w:szCs w:val="24"/>
          </w:rPr>
          <w:delText xml:space="preserve">e école </w:delText>
        </w:r>
      </w:del>
      <w:r w:rsidRPr="00A80DD3">
        <w:rPr>
          <w:sz w:val="24"/>
          <w:szCs w:val="24"/>
        </w:rPr>
        <w:t>supérieur</w:t>
      </w:r>
      <w:ins w:id="87" w:author="Toky Hajatiana RABOANARY" w:date="2019-07-05T17:14:00Z">
        <w:r w:rsidR="00CA1E4B">
          <w:rPr>
            <w:sz w:val="24"/>
            <w:szCs w:val="24"/>
          </w:rPr>
          <w:t xml:space="preserve"> </w:t>
        </w:r>
      </w:ins>
      <w:del w:id="88" w:author="Toky Hajatiana RABOANARY" w:date="2019-07-05T17:14:00Z">
        <w:r w:rsidRPr="00A80DD3" w:rsidDel="00CA1E4B">
          <w:rPr>
            <w:sz w:val="24"/>
            <w:szCs w:val="24"/>
          </w:rPr>
          <w:delText xml:space="preserve">e </w:delText>
        </w:r>
      </w:del>
      <w:r w:rsidRPr="00A80DD3">
        <w:rPr>
          <w:sz w:val="24"/>
          <w:szCs w:val="24"/>
        </w:rPr>
        <w:t xml:space="preserve">polytechnique qui suit le système éducatif LMD (Licence Master Doctorat) afin de suivre la norme imposée </w:t>
      </w:r>
      <w:del w:id="89" w:author="Toky Hajatiana RABOANARY" w:date="2019-07-05T17:14:00Z">
        <w:r w:rsidRPr="00A80DD3" w:rsidDel="00CA1E4B">
          <w:rPr>
            <w:sz w:val="24"/>
            <w:szCs w:val="24"/>
          </w:rPr>
          <w:delText>à l’étranger</w:delText>
        </w:r>
      </w:del>
      <w:ins w:id="90" w:author="Toky Hajatiana RABOANARY" w:date="2019-07-05T17:14:00Z">
        <w:r w:rsidR="00CA1E4B">
          <w:rPr>
            <w:sz w:val="24"/>
            <w:szCs w:val="24"/>
          </w:rPr>
          <w:t xml:space="preserve">par le Ministère de </w:t>
        </w:r>
      </w:ins>
      <w:ins w:id="91" w:author="Toky Hajatiana RABOANARY" w:date="2019-07-05T17:15:00Z">
        <w:r w:rsidR="00CA1E4B">
          <w:rPr>
            <w:sz w:val="24"/>
            <w:szCs w:val="24"/>
          </w:rPr>
          <w:t>l’Enseignement et de la Recherche Scientifique</w:t>
        </w:r>
      </w:ins>
      <w:r w:rsidRPr="00A80DD3">
        <w:rPr>
          <w:sz w:val="24"/>
          <w:szCs w:val="24"/>
        </w:rPr>
        <w:t xml:space="preserve"> pour </w:t>
      </w:r>
      <w:del w:id="92" w:author="Toky Hajatiana RABOANARY" w:date="2019-07-05T17:15:00Z">
        <w:r w:rsidRPr="00A80DD3" w:rsidDel="00CA1E4B">
          <w:rPr>
            <w:sz w:val="24"/>
            <w:szCs w:val="24"/>
          </w:rPr>
          <w:delText xml:space="preserve">accentuer </w:delText>
        </w:r>
      </w:del>
      <w:ins w:id="93" w:author="Toky Hajatiana RABOANARY" w:date="2019-07-05T17:15:00Z">
        <w:r w:rsidR="00CA1E4B">
          <w:rPr>
            <w:sz w:val="24"/>
            <w:szCs w:val="24"/>
          </w:rPr>
          <w:t>renforcer</w:t>
        </w:r>
        <w:r w:rsidR="00CA1E4B" w:rsidRPr="00A80DD3">
          <w:rPr>
            <w:sz w:val="24"/>
            <w:szCs w:val="24"/>
          </w:rPr>
          <w:t xml:space="preserve"> </w:t>
        </w:r>
      </w:ins>
      <w:r w:rsidRPr="00A80DD3">
        <w:rPr>
          <w:sz w:val="24"/>
          <w:szCs w:val="24"/>
        </w:rPr>
        <w:t>les</w:t>
      </w:r>
      <w:ins w:id="94" w:author="Toky Hajatiana RABOANARY" w:date="2019-07-05T17:15:00Z">
        <w:r w:rsidR="00CA1E4B">
          <w:rPr>
            <w:sz w:val="24"/>
            <w:szCs w:val="24"/>
          </w:rPr>
          <w:t xml:space="preserve"> travaux de</w:t>
        </w:r>
      </w:ins>
      <w:r w:rsidRPr="00A80DD3">
        <w:rPr>
          <w:sz w:val="24"/>
          <w:szCs w:val="24"/>
        </w:rPr>
        <w:t xml:space="preserve"> recherche</w:t>
      </w:r>
      <w:del w:id="95" w:author="Toky Hajatiana RABOANARY" w:date="2019-07-05T17:15:00Z">
        <w:r w:rsidRPr="00A80DD3" w:rsidDel="00CA1E4B">
          <w:rPr>
            <w:sz w:val="24"/>
            <w:szCs w:val="24"/>
          </w:rPr>
          <w:delText>s</w:delText>
        </w:r>
      </w:del>
      <w:r w:rsidRPr="00A80DD3">
        <w:rPr>
          <w:sz w:val="24"/>
          <w:szCs w:val="24"/>
        </w:rPr>
        <w:t xml:space="preserve"> des étudiants.</w:t>
      </w:r>
    </w:p>
    <w:p w:rsidR="00307C5F" w:rsidDel="00E53BDE" w:rsidRDefault="00307C5F" w:rsidP="004C7732">
      <w:pPr>
        <w:ind w:firstLine="708"/>
        <w:jc w:val="both"/>
        <w:rPr>
          <w:del w:id="96" w:author="Toky Hajatiana RABOANARY" w:date="2019-07-05T17:23:00Z"/>
          <w:sz w:val="24"/>
          <w:szCs w:val="24"/>
        </w:rPr>
      </w:pPr>
      <w:r w:rsidRPr="00A80DD3">
        <w:rPr>
          <w:sz w:val="24"/>
          <w:szCs w:val="24"/>
        </w:rPr>
        <w:t>Le présent mémoire rentre dans le cadre de l'obtention du diplôme de fin d’études du second cycle</w:t>
      </w:r>
      <w:ins w:id="97" w:author="Toky Hajatiana RABOANARY" w:date="2019-07-05T17:16:00Z">
        <w:r w:rsidR="00CA1E4B">
          <w:rPr>
            <w:sz w:val="24"/>
            <w:szCs w:val="24"/>
          </w:rPr>
          <w:t xml:space="preserve"> en Informatique et Télécommunications</w:t>
        </w:r>
      </w:ins>
      <w:r w:rsidRPr="00A80DD3">
        <w:rPr>
          <w:sz w:val="24"/>
          <w:szCs w:val="24"/>
        </w:rPr>
        <w:t>, parcours</w:t>
      </w:r>
      <w:ins w:id="98" w:author="Toky Hajatiana RABOANARY" w:date="2019-07-05T17:21:00Z">
        <w:r w:rsidR="00E53BDE">
          <w:rPr>
            <w:sz w:val="24"/>
            <w:szCs w:val="24"/>
          </w:rPr>
          <w:t> :</w:t>
        </w:r>
      </w:ins>
      <w:r w:rsidRPr="00A80DD3">
        <w:rPr>
          <w:sz w:val="24"/>
          <w:szCs w:val="24"/>
        </w:rPr>
        <w:t xml:space="preserve"> Informatique de Gestion</w:t>
      </w:r>
      <w:ins w:id="99" w:author="Toky Hajatiana RABOANARY" w:date="2019-07-05T17:16:00Z">
        <w:r w:rsidR="00CA1E4B">
          <w:rPr>
            <w:sz w:val="24"/>
            <w:szCs w:val="24"/>
          </w:rPr>
          <w:t>,</w:t>
        </w:r>
      </w:ins>
      <w:r w:rsidRPr="00A80DD3">
        <w:rPr>
          <w:sz w:val="24"/>
          <w:szCs w:val="24"/>
        </w:rPr>
        <w:t xml:space="preserve"> Génie Logiciel et Intelligence Artificielle. </w:t>
      </w:r>
      <w:del w:id="100" w:author="Toky Hajatiana RABOANARY" w:date="2019-07-05T17:22:00Z">
        <w:r w:rsidRPr="00A80DD3" w:rsidDel="00E53BDE">
          <w:rPr>
            <w:sz w:val="24"/>
            <w:szCs w:val="24"/>
          </w:rPr>
          <w:delText xml:space="preserve">Pour </w:delText>
        </w:r>
      </w:del>
      <w:del w:id="101" w:author="Toky Hajatiana RABOANARY" w:date="2019-07-05T17:21:00Z">
        <w:r w:rsidRPr="00A80DD3" w:rsidDel="00E53BDE">
          <w:rPr>
            <w:sz w:val="24"/>
            <w:szCs w:val="24"/>
          </w:rPr>
          <w:delText xml:space="preserve">réaliser </w:delText>
        </w:r>
      </w:del>
      <w:del w:id="102" w:author="Toky Hajatiana RABOANARY" w:date="2019-07-05T17:22:00Z">
        <w:r w:rsidRPr="00A80DD3" w:rsidDel="00E53BDE">
          <w:rPr>
            <w:sz w:val="24"/>
            <w:szCs w:val="24"/>
          </w:rPr>
          <w:delText>ce mémoire,</w:delText>
        </w:r>
      </w:del>
      <w:ins w:id="103" w:author="Toky Hajatiana RABOANARY" w:date="2019-07-05T17:22:00Z">
        <w:r w:rsidR="00E53BDE">
          <w:rPr>
            <w:sz w:val="24"/>
            <w:szCs w:val="24"/>
          </w:rPr>
          <w:t xml:space="preserve">Pour cela, nous avons effectués notre stage au sein de la société </w:t>
        </w:r>
      </w:ins>
      <w:ins w:id="104" w:author="Toky Hajatiana RABOANARY" w:date="2019-07-05T17:23:00Z">
        <w:r w:rsidR="00E53BDE">
          <w:rPr>
            <w:sz w:val="24"/>
            <w:szCs w:val="24"/>
          </w:rPr>
          <w:t>EQIMA</w:t>
        </w:r>
      </w:ins>
      <w:ins w:id="105" w:author="Toky Hajatiana RABOANARY" w:date="2019-07-05T17:24:00Z">
        <w:r w:rsidR="00E53BDE">
          <w:rPr>
            <w:sz w:val="24"/>
            <w:szCs w:val="24"/>
          </w:rPr>
          <w:t xml:space="preserve"> (tokony halavaina) qui a pour thème : </w:t>
        </w:r>
      </w:ins>
      <w:del w:id="106" w:author="Toky Hajatiana RABOANARY" w:date="2019-07-05T17:23:00Z">
        <w:r w:rsidRPr="00A80DD3" w:rsidDel="00E53BDE">
          <w:rPr>
            <w:sz w:val="24"/>
            <w:szCs w:val="24"/>
          </w:rPr>
          <w:delText xml:space="preserve"> </w:delText>
        </w:r>
      </w:del>
      <w:del w:id="107" w:author="Toky Hajatiana RABOANARY" w:date="2019-07-05T17:20:00Z">
        <w:r w:rsidRPr="00A80DD3" w:rsidDel="00CA1E4B">
          <w:rPr>
            <w:sz w:val="24"/>
            <w:szCs w:val="24"/>
          </w:rPr>
          <w:delText xml:space="preserve">moi, </w:delText>
        </w:r>
        <w:r w:rsidDel="00CA1E4B">
          <w:rPr>
            <w:sz w:val="24"/>
            <w:szCs w:val="24"/>
          </w:rPr>
          <w:delText>RAMANANARIVO Lantoarisoa Andrianiain,</w:delText>
        </w:r>
        <w:r w:rsidRPr="00A80DD3" w:rsidDel="00CA1E4B">
          <w:rPr>
            <w:sz w:val="24"/>
            <w:szCs w:val="24"/>
          </w:rPr>
          <w:delText xml:space="preserve"> étudiant en Informatique de Gestion </w:delText>
        </w:r>
        <w:r w:rsidDel="00CA1E4B">
          <w:rPr>
            <w:sz w:val="24"/>
            <w:szCs w:val="24"/>
          </w:rPr>
          <w:delText>Génie Logiciel et Intelligence A</w:delText>
        </w:r>
        <w:r w:rsidRPr="00A80DD3" w:rsidDel="00CA1E4B">
          <w:rPr>
            <w:sz w:val="24"/>
            <w:szCs w:val="24"/>
          </w:rPr>
          <w:delText>rtificielle (IGGLIA) me suis chargé du thème</w:delText>
        </w:r>
      </w:del>
      <w:ins w:id="108" w:author="Toky Hajatiana RABOANARY" w:date="2019-07-05T17:20:00Z">
        <w:r w:rsidR="00CA1E4B">
          <w:rPr>
            <w:sz w:val="24"/>
            <w:szCs w:val="24"/>
          </w:rPr>
          <w:t>Conception de l’Application Mobile</w:t>
        </w:r>
      </w:ins>
      <w:del w:id="109" w:author="Toky Hajatiana RABOANARY" w:date="2019-07-05T17:20:00Z">
        <w:r w:rsidRPr="00A80DD3" w:rsidDel="00CA1E4B">
          <w:rPr>
            <w:sz w:val="24"/>
            <w:szCs w:val="24"/>
          </w:rPr>
          <w:delText xml:space="preserve"> </w:delText>
        </w:r>
      </w:del>
      <w:ins w:id="110" w:author="Toky Hajatiana RABOANARY" w:date="2019-07-05T17:20:00Z">
        <w:r w:rsidR="00CA1E4B">
          <w:rPr>
            <w:sz w:val="24"/>
            <w:szCs w:val="24"/>
          </w:rPr>
          <w:t> :</w:t>
        </w:r>
      </w:ins>
      <w:del w:id="111" w:author="Toky Hajatiana RABOANARY" w:date="2019-07-05T17:20:00Z">
        <w:r w:rsidRPr="00A80DD3" w:rsidDel="00CA1E4B">
          <w:rPr>
            <w:sz w:val="24"/>
            <w:szCs w:val="24"/>
          </w:rPr>
          <w:delText>:</w:delText>
        </w:r>
      </w:del>
      <w:r w:rsidRPr="00A80DD3">
        <w:rPr>
          <w:sz w:val="24"/>
          <w:szCs w:val="24"/>
        </w:rPr>
        <w:t xml:space="preserve"> « </w:t>
      </w:r>
      <w:r>
        <w:rPr>
          <w:sz w:val="24"/>
          <w:szCs w:val="24"/>
        </w:rPr>
        <w:t>FACILITY</w:t>
      </w:r>
      <w:ins w:id="112" w:author="Toky Hajatiana RABOANARY" w:date="2019-07-05T17:23:00Z">
        <w:r w:rsidR="00E53BDE">
          <w:rPr>
            <w:sz w:val="24"/>
            <w:szCs w:val="24"/>
          </w:rPr>
          <w:t> ».</w:t>
        </w:r>
      </w:ins>
      <w:del w:id="113" w:author="Toky Hajatiana RABOANARY" w:date="2019-07-05T17:23:00Z">
        <w:r w:rsidDel="00E53BDE">
          <w:rPr>
            <w:sz w:val="24"/>
            <w:szCs w:val="24"/>
          </w:rPr>
          <w:delText xml:space="preserve"> » au sein de l’EQIMA </w:delText>
        </w:r>
        <w:r w:rsidRPr="00A80DD3" w:rsidDel="00E53BDE">
          <w:rPr>
            <w:sz w:val="24"/>
            <w:szCs w:val="24"/>
          </w:rPr>
          <w:delText>pour faire une analyse approfondie.</w:delText>
        </w:r>
      </w:del>
    </w:p>
    <w:p w:rsidR="00E53BDE" w:rsidRDefault="00E53BDE" w:rsidP="004C7732">
      <w:pPr>
        <w:ind w:firstLine="708"/>
        <w:jc w:val="both"/>
        <w:rPr>
          <w:ins w:id="114" w:author="Toky Hajatiana RABOANARY" w:date="2019-07-05T17:23:00Z"/>
          <w:sz w:val="24"/>
          <w:szCs w:val="24"/>
        </w:rPr>
      </w:pPr>
    </w:p>
    <w:p w:rsidR="00307C5F" w:rsidRPr="00A80DD3" w:rsidRDefault="00307C5F" w:rsidP="004C7732">
      <w:pPr>
        <w:ind w:firstLine="708"/>
        <w:jc w:val="both"/>
        <w:rPr>
          <w:sz w:val="24"/>
          <w:szCs w:val="24"/>
        </w:rPr>
      </w:pPr>
      <w:del w:id="115" w:author="Toky Hajatiana RABOANARY" w:date="2019-07-05T17:23:00Z">
        <w:r w:rsidRPr="00307C5F" w:rsidDel="00E53BDE">
          <w:rPr>
            <w:sz w:val="24"/>
            <w:szCs w:val="24"/>
          </w:rPr>
          <w:delText xml:space="preserve">Le stage que nous avons effectué au sein </w:delText>
        </w:r>
        <w:r w:rsidR="00553273" w:rsidRPr="00307C5F" w:rsidDel="00E53BDE">
          <w:rPr>
            <w:sz w:val="24"/>
            <w:szCs w:val="24"/>
          </w:rPr>
          <w:delText>d’EQIMA</w:delText>
        </w:r>
      </w:del>
      <w:ins w:id="116" w:author="Toky Hajatiana RABOANARY" w:date="2019-07-05T17:23:00Z">
        <w:r w:rsidR="00E53BDE">
          <w:rPr>
            <w:sz w:val="24"/>
            <w:szCs w:val="24"/>
          </w:rPr>
          <w:t>Ce stage</w:t>
        </w:r>
      </w:ins>
      <w:r>
        <w:rPr>
          <w:sz w:val="24"/>
          <w:szCs w:val="24"/>
        </w:rPr>
        <w:t xml:space="preserve"> </w:t>
      </w:r>
      <w:r w:rsidRPr="00307C5F">
        <w:rPr>
          <w:sz w:val="24"/>
          <w:szCs w:val="24"/>
        </w:rPr>
        <w:t>a apporté un large élargissement à nos connaissances et à nos expériences sur le plan pratique et sur le plan professionnel.</w:t>
      </w: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307C5F" w:rsidRDefault="00307C5F" w:rsidP="004C7732">
      <w:pPr>
        <w:jc w:val="both"/>
      </w:pPr>
    </w:p>
    <w:p w:rsidR="00553273" w:rsidRPr="008E5DDC" w:rsidRDefault="00553273" w:rsidP="003359CD">
      <w:pPr>
        <w:pStyle w:val="Titre1"/>
      </w:pPr>
      <w:bookmarkStart w:id="117" w:name="_Toc9325932"/>
      <w:bookmarkStart w:id="118" w:name="_Toc9399998"/>
      <w:r w:rsidRPr="008E5DDC">
        <w:t>SOMMAIRE</w:t>
      </w:r>
      <w:bookmarkEnd w:id="117"/>
      <w:bookmarkEnd w:id="118"/>
    </w:p>
    <w:p w:rsidR="0034463E" w:rsidRDefault="005F39AB">
      <w:pPr>
        <w:pStyle w:val="TM1"/>
        <w:tabs>
          <w:tab w:val="right" w:leader="dot" w:pos="9062"/>
        </w:tabs>
        <w:rPr>
          <w:noProof/>
        </w:rPr>
      </w:pPr>
      <w:r>
        <w:fldChar w:fldCharType="begin"/>
      </w:r>
      <w:r w:rsidR="0034463E">
        <w:instrText xml:space="preserve"> TOC \o "1-3" \h \z \u </w:instrText>
      </w:r>
      <w:r>
        <w:fldChar w:fldCharType="separate"/>
      </w:r>
      <w:hyperlink w:anchor="_Toc9325930" w:history="1">
        <w:r w:rsidR="0034463E" w:rsidRPr="0086222C">
          <w:rPr>
            <w:rStyle w:val="Lienhypertexte"/>
            <w:noProof/>
          </w:rPr>
          <w:t>REMERCIEMENTS</w:t>
        </w:r>
        <w:r w:rsidR="0034463E">
          <w:rPr>
            <w:noProof/>
            <w:webHidden/>
          </w:rPr>
          <w:tab/>
        </w:r>
        <w:r>
          <w:rPr>
            <w:noProof/>
            <w:webHidden/>
          </w:rPr>
          <w:fldChar w:fldCharType="begin"/>
        </w:r>
        <w:r w:rsidR="0034463E">
          <w:rPr>
            <w:noProof/>
            <w:webHidden/>
          </w:rPr>
          <w:instrText xml:space="preserve"> PAGEREF _Toc9325930 \h </w:instrText>
        </w:r>
        <w:r>
          <w:rPr>
            <w:noProof/>
            <w:webHidden/>
          </w:rPr>
        </w:r>
        <w:r>
          <w:rPr>
            <w:noProof/>
            <w:webHidden/>
          </w:rPr>
          <w:fldChar w:fldCharType="separate"/>
        </w:r>
        <w:r w:rsidR="0034463E">
          <w:rPr>
            <w:noProof/>
            <w:webHidden/>
          </w:rPr>
          <w:t>2</w:t>
        </w:r>
        <w:r>
          <w:rPr>
            <w:noProof/>
            <w:webHidden/>
          </w:rPr>
          <w:fldChar w:fldCharType="end"/>
        </w:r>
      </w:hyperlink>
    </w:p>
    <w:p w:rsidR="0034463E" w:rsidRDefault="00BF6DD5">
      <w:pPr>
        <w:pStyle w:val="TM1"/>
        <w:tabs>
          <w:tab w:val="right" w:leader="dot" w:pos="9062"/>
        </w:tabs>
        <w:rPr>
          <w:noProof/>
        </w:rPr>
      </w:pPr>
      <w:hyperlink w:anchor="_Toc9325931" w:history="1">
        <w:r w:rsidR="0034463E" w:rsidRPr="0086222C">
          <w:rPr>
            <w:rStyle w:val="Lienhypertexte"/>
            <w:noProof/>
          </w:rPr>
          <w:t>AVANT PROPOS</w:t>
        </w:r>
        <w:r w:rsidR="0034463E">
          <w:rPr>
            <w:noProof/>
            <w:webHidden/>
          </w:rPr>
          <w:tab/>
        </w:r>
        <w:r w:rsidR="005F39AB">
          <w:rPr>
            <w:noProof/>
            <w:webHidden/>
          </w:rPr>
          <w:fldChar w:fldCharType="begin"/>
        </w:r>
        <w:r w:rsidR="0034463E">
          <w:rPr>
            <w:noProof/>
            <w:webHidden/>
          </w:rPr>
          <w:instrText xml:space="preserve"> PAGEREF _Toc9325931 \h </w:instrText>
        </w:r>
        <w:r w:rsidR="005F39AB">
          <w:rPr>
            <w:noProof/>
            <w:webHidden/>
          </w:rPr>
        </w:r>
        <w:r w:rsidR="005F39AB">
          <w:rPr>
            <w:noProof/>
            <w:webHidden/>
          </w:rPr>
          <w:fldChar w:fldCharType="separate"/>
        </w:r>
        <w:r w:rsidR="0034463E">
          <w:rPr>
            <w:noProof/>
            <w:webHidden/>
          </w:rPr>
          <w:t>3</w:t>
        </w:r>
        <w:r w:rsidR="005F39AB">
          <w:rPr>
            <w:noProof/>
            <w:webHidden/>
          </w:rPr>
          <w:fldChar w:fldCharType="end"/>
        </w:r>
      </w:hyperlink>
    </w:p>
    <w:p w:rsidR="0034463E" w:rsidRDefault="00BF6DD5">
      <w:pPr>
        <w:pStyle w:val="TM1"/>
        <w:tabs>
          <w:tab w:val="right" w:leader="dot" w:pos="9062"/>
        </w:tabs>
        <w:rPr>
          <w:noProof/>
        </w:rPr>
      </w:pPr>
      <w:hyperlink w:anchor="_Toc9325932" w:history="1">
        <w:r w:rsidR="0034463E" w:rsidRPr="0086222C">
          <w:rPr>
            <w:rStyle w:val="Lienhypertexte"/>
            <w:noProof/>
          </w:rPr>
          <w:t>SOMMAIRE</w:t>
        </w:r>
        <w:r w:rsidR="0034463E">
          <w:rPr>
            <w:noProof/>
            <w:webHidden/>
          </w:rPr>
          <w:tab/>
        </w:r>
        <w:r w:rsidR="005F39AB">
          <w:rPr>
            <w:noProof/>
            <w:webHidden/>
          </w:rPr>
          <w:fldChar w:fldCharType="begin"/>
        </w:r>
        <w:r w:rsidR="0034463E">
          <w:rPr>
            <w:noProof/>
            <w:webHidden/>
          </w:rPr>
          <w:instrText xml:space="preserve"> PAGEREF _Toc9325932 \h </w:instrText>
        </w:r>
        <w:r w:rsidR="005F39AB">
          <w:rPr>
            <w:noProof/>
            <w:webHidden/>
          </w:rPr>
        </w:r>
        <w:r w:rsidR="005F39AB">
          <w:rPr>
            <w:noProof/>
            <w:webHidden/>
          </w:rPr>
          <w:fldChar w:fldCharType="separate"/>
        </w:r>
        <w:r w:rsidR="0034463E">
          <w:rPr>
            <w:noProof/>
            <w:webHidden/>
          </w:rPr>
          <w:t>4</w:t>
        </w:r>
        <w:r w:rsidR="005F39AB">
          <w:rPr>
            <w:noProof/>
            <w:webHidden/>
          </w:rPr>
          <w:fldChar w:fldCharType="end"/>
        </w:r>
      </w:hyperlink>
    </w:p>
    <w:p w:rsidR="0034463E" w:rsidRDefault="00BF6DD5">
      <w:pPr>
        <w:pStyle w:val="TM1"/>
        <w:tabs>
          <w:tab w:val="right" w:leader="dot" w:pos="9062"/>
        </w:tabs>
        <w:rPr>
          <w:noProof/>
        </w:rPr>
      </w:pPr>
      <w:hyperlink w:anchor="_Toc9325933" w:history="1">
        <w:r w:rsidR="0034463E" w:rsidRPr="0086222C">
          <w:rPr>
            <w:rStyle w:val="Lienhypertexte"/>
            <w:noProof/>
          </w:rPr>
          <w:t>LISTE DES FIGURES</w:t>
        </w:r>
        <w:r w:rsidR="0034463E">
          <w:rPr>
            <w:noProof/>
            <w:webHidden/>
          </w:rPr>
          <w:tab/>
        </w:r>
        <w:r w:rsidR="005F39AB">
          <w:rPr>
            <w:noProof/>
            <w:webHidden/>
          </w:rPr>
          <w:fldChar w:fldCharType="begin"/>
        </w:r>
        <w:r w:rsidR="0034463E">
          <w:rPr>
            <w:noProof/>
            <w:webHidden/>
          </w:rPr>
          <w:instrText xml:space="preserve"> PAGEREF _Toc9325933 \h </w:instrText>
        </w:r>
        <w:r w:rsidR="005F39AB">
          <w:rPr>
            <w:noProof/>
            <w:webHidden/>
          </w:rPr>
        </w:r>
        <w:r w:rsidR="005F39AB">
          <w:rPr>
            <w:noProof/>
            <w:webHidden/>
          </w:rPr>
          <w:fldChar w:fldCharType="separate"/>
        </w:r>
        <w:r w:rsidR="0034463E">
          <w:rPr>
            <w:noProof/>
            <w:webHidden/>
          </w:rPr>
          <w:t>5</w:t>
        </w:r>
        <w:r w:rsidR="005F39AB">
          <w:rPr>
            <w:noProof/>
            <w:webHidden/>
          </w:rPr>
          <w:fldChar w:fldCharType="end"/>
        </w:r>
      </w:hyperlink>
    </w:p>
    <w:p w:rsidR="0034463E" w:rsidRDefault="00BF6DD5">
      <w:pPr>
        <w:pStyle w:val="TM1"/>
        <w:tabs>
          <w:tab w:val="right" w:leader="dot" w:pos="9062"/>
        </w:tabs>
        <w:rPr>
          <w:noProof/>
        </w:rPr>
      </w:pPr>
      <w:hyperlink w:anchor="_Toc9325934" w:history="1">
        <w:r w:rsidR="0034463E" w:rsidRPr="0086222C">
          <w:rPr>
            <w:rStyle w:val="Lienhypertexte"/>
            <w:noProof/>
          </w:rPr>
          <w:t>LISTE DES TABLEAUX</w:t>
        </w:r>
        <w:r w:rsidR="0034463E">
          <w:rPr>
            <w:noProof/>
            <w:webHidden/>
          </w:rPr>
          <w:tab/>
        </w:r>
        <w:r w:rsidR="005F39AB">
          <w:rPr>
            <w:noProof/>
            <w:webHidden/>
          </w:rPr>
          <w:fldChar w:fldCharType="begin"/>
        </w:r>
        <w:r w:rsidR="0034463E">
          <w:rPr>
            <w:noProof/>
            <w:webHidden/>
          </w:rPr>
          <w:instrText xml:space="preserve"> PAGEREF _Toc9325934 \h </w:instrText>
        </w:r>
        <w:r w:rsidR="005F39AB">
          <w:rPr>
            <w:noProof/>
            <w:webHidden/>
          </w:rPr>
        </w:r>
        <w:r w:rsidR="005F39AB">
          <w:rPr>
            <w:noProof/>
            <w:webHidden/>
          </w:rPr>
          <w:fldChar w:fldCharType="separate"/>
        </w:r>
        <w:r w:rsidR="0034463E">
          <w:rPr>
            <w:noProof/>
            <w:webHidden/>
          </w:rPr>
          <w:t>6</w:t>
        </w:r>
        <w:r w:rsidR="005F39AB">
          <w:rPr>
            <w:noProof/>
            <w:webHidden/>
          </w:rPr>
          <w:fldChar w:fldCharType="end"/>
        </w:r>
      </w:hyperlink>
    </w:p>
    <w:p w:rsidR="0034463E" w:rsidRDefault="00BF6DD5">
      <w:pPr>
        <w:pStyle w:val="TM1"/>
        <w:tabs>
          <w:tab w:val="right" w:leader="dot" w:pos="9062"/>
        </w:tabs>
        <w:rPr>
          <w:noProof/>
        </w:rPr>
      </w:pPr>
      <w:hyperlink w:anchor="_Toc9325935" w:history="1">
        <w:r w:rsidR="0034463E" w:rsidRPr="0086222C">
          <w:rPr>
            <w:rStyle w:val="Lienhypertexte"/>
            <w:noProof/>
          </w:rPr>
          <w:t>LISTE DES ABREVIATIONS</w:t>
        </w:r>
        <w:r w:rsidR="0034463E">
          <w:rPr>
            <w:noProof/>
            <w:webHidden/>
          </w:rPr>
          <w:tab/>
        </w:r>
        <w:r w:rsidR="005F39AB">
          <w:rPr>
            <w:noProof/>
            <w:webHidden/>
          </w:rPr>
          <w:fldChar w:fldCharType="begin"/>
        </w:r>
        <w:r w:rsidR="0034463E">
          <w:rPr>
            <w:noProof/>
            <w:webHidden/>
          </w:rPr>
          <w:instrText xml:space="preserve"> PAGEREF _Toc9325935 \h </w:instrText>
        </w:r>
        <w:r w:rsidR="005F39AB">
          <w:rPr>
            <w:noProof/>
            <w:webHidden/>
          </w:rPr>
        </w:r>
        <w:r w:rsidR="005F39AB">
          <w:rPr>
            <w:noProof/>
            <w:webHidden/>
          </w:rPr>
          <w:fldChar w:fldCharType="separate"/>
        </w:r>
        <w:r w:rsidR="0034463E">
          <w:rPr>
            <w:noProof/>
            <w:webHidden/>
          </w:rPr>
          <w:t>7</w:t>
        </w:r>
        <w:r w:rsidR="005F39AB">
          <w:rPr>
            <w:noProof/>
            <w:webHidden/>
          </w:rPr>
          <w:fldChar w:fldCharType="end"/>
        </w:r>
      </w:hyperlink>
    </w:p>
    <w:p w:rsidR="0034463E" w:rsidRDefault="00BF6DD5">
      <w:pPr>
        <w:pStyle w:val="TM1"/>
        <w:tabs>
          <w:tab w:val="right" w:leader="dot" w:pos="9062"/>
        </w:tabs>
        <w:rPr>
          <w:noProof/>
        </w:rPr>
      </w:pPr>
      <w:hyperlink w:anchor="_Toc9325936" w:history="1">
        <w:r w:rsidR="0034463E" w:rsidRPr="0086222C">
          <w:rPr>
            <w:rStyle w:val="Lienhypertexte"/>
            <w:noProof/>
          </w:rPr>
          <w:t>INTRODUCTION</w:t>
        </w:r>
        <w:r w:rsidR="0034463E">
          <w:rPr>
            <w:noProof/>
            <w:webHidden/>
          </w:rPr>
          <w:tab/>
        </w:r>
        <w:r w:rsidR="005F39AB">
          <w:rPr>
            <w:noProof/>
            <w:webHidden/>
          </w:rPr>
          <w:fldChar w:fldCharType="begin"/>
        </w:r>
        <w:r w:rsidR="0034463E">
          <w:rPr>
            <w:noProof/>
            <w:webHidden/>
          </w:rPr>
          <w:instrText xml:space="preserve"> PAGEREF _Toc9325936 \h </w:instrText>
        </w:r>
        <w:r w:rsidR="005F39AB">
          <w:rPr>
            <w:noProof/>
            <w:webHidden/>
          </w:rPr>
        </w:r>
        <w:r w:rsidR="005F39AB">
          <w:rPr>
            <w:noProof/>
            <w:webHidden/>
          </w:rPr>
          <w:fldChar w:fldCharType="separate"/>
        </w:r>
        <w:r w:rsidR="0034463E">
          <w:rPr>
            <w:noProof/>
            <w:webHidden/>
          </w:rPr>
          <w:t>11</w:t>
        </w:r>
        <w:r w:rsidR="005F39AB">
          <w:rPr>
            <w:noProof/>
            <w:webHidden/>
          </w:rPr>
          <w:fldChar w:fldCharType="end"/>
        </w:r>
      </w:hyperlink>
    </w:p>
    <w:p w:rsidR="0034463E" w:rsidRDefault="00BF6DD5">
      <w:pPr>
        <w:pStyle w:val="TM1"/>
        <w:tabs>
          <w:tab w:val="right" w:leader="dot" w:pos="9062"/>
        </w:tabs>
        <w:rPr>
          <w:noProof/>
        </w:rPr>
      </w:pPr>
      <w:hyperlink w:anchor="_Toc9325937" w:history="1">
        <w:r w:rsidR="0034463E" w:rsidRPr="0086222C">
          <w:rPr>
            <w:rStyle w:val="Lienhypertexte"/>
            <w:noProof/>
          </w:rPr>
          <w:t>PARTIE 1</w:t>
        </w:r>
        <w:r w:rsidR="0034463E">
          <w:rPr>
            <w:noProof/>
            <w:webHidden/>
          </w:rPr>
          <w:tab/>
        </w:r>
        <w:r w:rsidR="005F39AB">
          <w:rPr>
            <w:noProof/>
            <w:webHidden/>
          </w:rPr>
          <w:fldChar w:fldCharType="begin"/>
        </w:r>
        <w:r w:rsidR="0034463E">
          <w:rPr>
            <w:noProof/>
            <w:webHidden/>
          </w:rPr>
          <w:instrText xml:space="preserve"> PAGEREF _Toc9325937 \h </w:instrText>
        </w:r>
        <w:r w:rsidR="005F39AB">
          <w:rPr>
            <w:noProof/>
            <w:webHidden/>
          </w:rPr>
        </w:r>
        <w:r w:rsidR="005F39AB">
          <w:rPr>
            <w:noProof/>
            <w:webHidden/>
          </w:rPr>
          <w:fldChar w:fldCharType="separate"/>
        </w:r>
        <w:r w:rsidR="0034463E">
          <w:rPr>
            <w:noProof/>
            <w:webHidden/>
          </w:rPr>
          <w:t>14</w:t>
        </w:r>
        <w:r w:rsidR="005F39AB">
          <w:rPr>
            <w:noProof/>
            <w:webHidden/>
          </w:rPr>
          <w:fldChar w:fldCharType="end"/>
        </w:r>
      </w:hyperlink>
    </w:p>
    <w:p w:rsidR="0034463E" w:rsidRDefault="00BF6DD5">
      <w:pPr>
        <w:pStyle w:val="TM1"/>
        <w:tabs>
          <w:tab w:val="right" w:leader="dot" w:pos="9062"/>
        </w:tabs>
        <w:rPr>
          <w:noProof/>
        </w:rPr>
      </w:pPr>
      <w:hyperlink w:anchor="_Toc9325938" w:history="1">
        <w:r w:rsidR="0034463E" w:rsidRPr="0086222C">
          <w:rPr>
            <w:rStyle w:val="Lienhypertexte"/>
            <w:noProof/>
          </w:rPr>
          <w:t>PRESENTATION GENERALE</w:t>
        </w:r>
        <w:r w:rsidR="0034463E">
          <w:rPr>
            <w:noProof/>
            <w:webHidden/>
          </w:rPr>
          <w:tab/>
        </w:r>
        <w:r w:rsidR="005F39AB">
          <w:rPr>
            <w:noProof/>
            <w:webHidden/>
          </w:rPr>
          <w:fldChar w:fldCharType="begin"/>
        </w:r>
        <w:r w:rsidR="0034463E">
          <w:rPr>
            <w:noProof/>
            <w:webHidden/>
          </w:rPr>
          <w:instrText xml:space="preserve"> PAGEREF _Toc9325938 \h </w:instrText>
        </w:r>
        <w:r w:rsidR="005F39AB">
          <w:rPr>
            <w:noProof/>
            <w:webHidden/>
          </w:rPr>
        </w:r>
        <w:r w:rsidR="005F39AB">
          <w:rPr>
            <w:noProof/>
            <w:webHidden/>
          </w:rPr>
          <w:fldChar w:fldCharType="separate"/>
        </w:r>
        <w:r w:rsidR="0034463E">
          <w:rPr>
            <w:noProof/>
            <w:webHidden/>
          </w:rPr>
          <w:t>14</w:t>
        </w:r>
        <w:r w:rsidR="005F39AB">
          <w:rPr>
            <w:noProof/>
            <w:webHidden/>
          </w:rPr>
          <w:fldChar w:fldCharType="end"/>
        </w:r>
      </w:hyperlink>
    </w:p>
    <w:p w:rsidR="0034463E" w:rsidRDefault="00BF6DD5">
      <w:pPr>
        <w:pStyle w:val="TM2"/>
        <w:tabs>
          <w:tab w:val="right" w:leader="dot" w:pos="9062"/>
        </w:tabs>
        <w:rPr>
          <w:noProof/>
        </w:rPr>
      </w:pPr>
      <w:hyperlink w:anchor="_Toc9325939" w:history="1">
        <w:r w:rsidR="0034463E" w:rsidRPr="0086222C">
          <w:rPr>
            <w:rStyle w:val="Lienhypertexte"/>
            <w:noProof/>
          </w:rPr>
          <w:t>CHAPITRE 1 : PRESENTATION DE L’ISPM</w:t>
        </w:r>
        <w:r w:rsidR="0034463E">
          <w:rPr>
            <w:noProof/>
            <w:webHidden/>
          </w:rPr>
          <w:tab/>
        </w:r>
        <w:r w:rsidR="005F39AB">
          <w:rPr>
            <w:noProof/>
            <w:webHidden/>
          </w:rPr>
          <w:fldChar w:fldCharType="begin"/>
        </w:r>
        <w:r w:rsidR="0034463E">
          <w:rPr>
            <w:noProof/>
            <w:webHidden/>
          </w:rPr>
          <w:instrText xml:space="preserve"> PAGEREF _Toc9325939 \h </w:instrText>
        </w:r>
        <w:r w:rsidR="005F39AB">
          <w:rPr>
            <w:noProof/>
            <w:webHidden/>
          </w:rPr>
        </w:r>
        <w:r w:rsidR="005F39AB">
          <w:rPr>
            <w:noProof/>
            <w:webHidden/>
          </w:rPr>
          <w:fldChar w:fldCharType="separate"/>
        </w:r>
        <w:r w:rsidR="0034463E">
          <w:rPr>
            <w:noProof/>
            <w:webHidden/>
          </w:rPr>
          <w:t>15</w:t>
        </w:r>
        <w:r w:rsidR="005F39AB">
          <w:rPr>
            <w:noProof/>
            <w:webHidden/>
          </w:rPr>
          <w:fldChar w:fldCharType="end"/>
        </w:r>
      </w:hyperlink>
    </w:p>
    <w:p w:rsidR="0034463E" w:rsidRDefault="00BF6DD5">
      <w:pPr>
        <w:pStyle w:val="TM3"/>
        <w:tabs>
          <w:tab w:val="left" w:pos="880"/>
          <w:tab w:val="right" w:leader="dot" w:pos="9062"/>
        </w:tabs>
        <w:rPr>
          <w:noProof/>
        </w:rPr>
      </w:pPr>
      <w:hyperlink w:anchor="_Toc9325940" w:history="1">
        <w:r w:rsidR="0034463E" w:rsidRPr="0086222C">
          <w:rPr>
            <w:rStyle w:val="Lienhypertexte"/>
            <w:rFonts w:ascii="Cambria" w:hAnsi="Cambria"/>
            <w:noProof/>
          </w:rPr>
          <w:t>A.</w:t>
        </w:r>
        <w:r w:rsidR="0034463E">
          <w:rPr>
            <w:noProof/>
          </w:rPr>
          <w:tab/>
        </w:r>
        <w:r w:rsidR="0034463E" w:rsidRPr="0086222C">
          <w:rPr>
            <w:rStyle w:val="Lienhypertexte"/>
            <w:noProof/>
          </w:rPr>
          <w:t>HISTORIQUE</w:t>
        </w:r>
        <w:r w:rsidR="0034463E">
          <w:rPr>
            <w:noProof/>
            <w:webHidden/>
          </w:rPr>
          <w:tab/>
        </w:r>
        <w:r w:rsidR="005F39AB">
          <w:rPr>
            <w:noProof/>
            <w:webHidden/>
          </w:rPr>
          <w:fldChar w:fldCharType="begin"/>
        </w:r>
        <w:r w:rsidR="0034463E">
          <w:rPr>
            <w:noProof/>
            <w:webHidden/>
          </w:rPr>
          <w:instrText xml:space="preserve"> PAGEREF _Toc9325940 \h </w:instrText>
        </w:r>
        <w:r w:rsidR="005F39AB">
          <w:rPr>
            <w:noProof/>
            <w:webHidden/>
          </w:rPr>
        </w:r>
        <w:r w:rsidR="005F39AB">
          <w:rPr>
            <w:noProof/>
            <w:webHidden/>
          </w:rPr>
          <w:fldChar w:fldCharType="separate"/>
        </w:r>
        <w:r w:rsidR="0034463E">
          <w:rPr>
            <w:noProof/>
            <w:webHidden/>
          </w:rPr>
          <w:t>15</w:t>
        </w:r>
        <w:r w:rsidR="005F39AB">
          <w:rPr>
            <w:noProof/>
            <w:webHidden/>
          </w:rPr>
          <w:fldChar w:fldCharType="end"/>
        </w:r>
      </w:hyperlink>
    </w:p>
    <w:p w:rsidR="0034463E" w:rsidRDefault="00BF6DD5">
      <w:pPr>
        <w:pStyle w:val="TM3"/>
        <w:tabs>
          <w:tab w:val="left" w:pos="880"/>
          <w:tab w:val="right" w:leader="dot" w:pos="9062"/>
        </w:tabs>
        <w:rPr>
          <w:noProof/>
        </w:rPr>
      </w:pPr>
      <w:hyperlink w:anchor="_Toc9325941" w:history="1">
        <w:r w:rsidR="0034463E" w:rsidRPr="0086222C">
          <w:rPr>
            <w:rStyle w:val="Lienhypertexte"/>
            <w:rFonts w:ascii="Cambria" w:hAnsi="Cambria"/>
            <w:noProof/>
          </w:rPr>
          <w:t>B.</w:t>
        </w:r>
        <w:r w:rsidR="0034463E">
          <w:rPr>
            <w:noProof/>
          </w:rPr>
          <w:tab/>
        </w:r>
        <w:r w:rsidR="0034463E" w:rsidRPr="0086222C">
          <w:rPr>
            <w:rStyle w:val="Lienhypertexte"/>
            <w:noProof/>
          </w:rPr>
          <w:t>PRESENTATION</w:t>
        </w:r>
        <w:r w:rsidR="0034463E">
          <w:rPr>
            <w:noProof/>
            <w:webHidden/>
          </w:rPr>
          <w:tab/>
        </w:r>
        <w:r w:rsidR="005F39AB">
          <w:rPr>
            <w:noProof/>
            <w:webHidden/>
          </w:rPr>
          <w:fldChar w:fldCharType="begin"/>
        </w:r>
        <w:r w:rsidR="0034463E">
          <w:rPr>
            <w:noProof/>
            <w:webHidden/>
          </w:rPr>
          <w:instrText xml:space="preserve"> PAGEREF _Toc9325941 \h </w:instrText>
        </w:r>
        <w:r w:rsidR="005F39AB">
          <w:rPr>
            <w:noProof/>
            <w:webHidden/>
          </w:rPr>
        </w:r>
        <w:r w:rsidR="005F39AB">
          <w:rPr>
            <w:noProof/>
            <w:webHidden/>
          </w:rPr>
          <w:fldChar w:fldCharType="separate"/>
        </w:r>
        <w:r w:rsidR="0034463E">
          <w:rPr>
            <w:noProof/>
            <w:webHidden/>
          </w:rPr>
          <w:t>16</w:t>
        </w:r>
        <w:r w:rsidR="005F39AB">
          <w:rPr>
            <w:noProof/>
            <w:webHidden/>
          </w:rPr>
          <w:fldChar w:fldCharType="end"/>
        </w:r>
      </w:hyperlink>
    </w:p>
    <w:p w:rsidR="00553273" w:rsidRDefault="005F39AB" w:rsidP="004C7732">
      <w:pPr>
        <w:jc w:val="both"/>
      </w:pPr>
      <w:r>
        <w:fldChar w:fldCharType="end"/>
      </w: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4C7732">
      <w:pPr>
        <w:jc w:val="both"/>
      </w:pPr>
    </w:p>
    <w:p w:rsidR="004F56B6" w:rsidRDefault="004F56B6" w:rsidP="007D55A3">
      <w:pPr>
        <w:pStyle w:val="Titre1"/>
      </w:pPr>
      <w:bookmarkStart w:id="119" w:name="_Toc9325933"/>
      <w:bookmarkStart w:id="120" w:name="_Toc9399999"/>
      <w:r>
        <w:t>LISTE DES FIGURES</w:t>
      </w:r>
      <w:bookmarkEnd w:id="119"/>
      <w:bookmarkEnd w:id="120"/>
    </w:p>
    <w:p w:rsidR="00AA3793" w:rsidRDefault="00AA3793">
      <w:pPr>
        <w:pStyle w:val="TM1"/>
        <w:tabs>
          <w:tab w:val="left" w:pos="1100"/>
          <w:tab w:val="right" w:leader="dot" w:pos="9062"/>
        </w:tabs>
        <w:rPr>
          <w:noProof/>
        </w:rPr>
      </w:pPr>
      <w:r>
        <w:rPr>
          <w:sz w:val="32"/>
          <w:szCs w:val="32"/>
        </w:rPr>
        <w:fldChar w:fldCharType="begin"/>
      </w:r>
      <w:r>
        <w:rPr>
          <w:sz w:val="32"/>
          <w:szCs w:val="32"/>
        </w:rPr>
        <w:instrText xml:space="preserve"> TOC \h \z \t "Sous-titre;1" </w:instrText>
      </w:r>
      <w:r>
        <w:rPr>
          <w:sz w:val="32"/>
          <w:szCs w:val="32"/>
        </w:rPr>
        <w:fldChar w:fldCharType="separate"/>
      </w:r>
      <w:hyperlink w:anchor="_Toc9399844" w:history="1">
        <w:r w:rsidRPr="00CD21FD">
          <w:rPr>
            <w:rStyle w:val="Lienhypertexte"/>
            <w:rFonts w:ascii="Cambria" w:hAnsi="Cambria"/>
            <w:noProof/>
          </w:rPr>
          <w:t>Figure 1.</w:t>
        </w:r>
        <w:r>
          <w:rPr>
            <w:noProof/>
          </w:rPr>
          <w:tab/>
        </w:r>
        <w:r w:rsidRPr="00CD21FD">
          <w:rPr>
            <w:rStyle w:val="Lienhypertexte"/>
            <w:noProof/>
          </w:rPr>
          <w:t>Page d'accueil du site web de l'ISPM</w:t>
        </w:r>
        <w:r>
          <w:rPr>
            <w:noProof/>
            <w:webHidden/>
          </w:rPr>
          <w:tab/>
        </w:r>
        <w:r>
          <w:rPr>
            <w:noProof/>
            <w:webHidden/>
          </w:rPr>
          <w:fldChar w:fldCharType="begin"/>
        </w:r>
        <w:r>
          <w:rPr>
            <w:noProof/>
            <w:webHidden/>
          </w:rPr>
          <w:instrText xml:space="preserve"> PAGEREF _Toc9399844 \h </w:instrText>
        </w:r>
        <w:r>
          <w:rPr>
            <w:noProof/>
            <w:webHidden/>
          </w:rPr>
        </w:r>
        <w:r>
          <w:rPr>
            <w:noProof/>
            <w:webHidden/>
          </w:rPr>
          <w:fldChar w:fldCharType="separate"/>
        </w:r>
        <w:r>
          <w:rPr>
            <w:noProof/>
            <w:webHidden/>
          </w:rPr>
          <w:t>4</w:t>
        </w:r>
        <w:r>
          <w:rPr>
            <w:noProof/>
            <w:webHidden/>
          </w:rPr>
          <w:fldChar w:fldCharType="end"/>
        </w:r>
      </w:hyperlink>
    </w:p>
    <w:p w:rsidR="00AA3793" w:rsidRDefault="00BF6DD5">
      <w:pPr>
        <w:pStyle w:val="TM1"/>
        <w:tabs>
          <w:tab w:val="left" w:pos="1100"/>
          <w:tab w:val="right" w:leader="dot" w:pos="9062"/>
        </w:tabs>
        <w:rPr>
          <w:noProof/>
        </w:rPr>
      </w:pPr>
      <w:hyperlink w:anchor="_Toc9399845" w:history="1">
        <w:r w:rsidR="00AA3793" w:rsidRPr="00CD21FD">
          <w:rPr>
            <w:rStyle w:val="Lienhypertexte"/>
            <w:rFonts w:ascii="Cambria" w:hAnsi="Cambria"/>
            <w:noProof/>
          </w:rPr>
          <w:t>Figure 2.</w:t>
        </w:r>
        <w:r w:rsidR="00AA3793">
          <w:rPr>
            <w:noProof/>
          </w:rPr>
          <w:tab/>
        </w:r>
        <w:r w:rsidR="00AA3793" w:rsidRPr="00CD21FD">
          <w:rPr>
            <w:rStyle w:val="Lienhypertexte"/>
            <w:noProof/>
          </w:rPr>
          <w:t>Logo de l'ISPM</w:t>
        </w:r>
        <w:r w:rsidR="00AA3793">
          <w:rPr>
            <w:noProof/>
            <w:webHidden/>
          </w:rPr>
          <w:tab/>
        </w:r>
        <w:r w:rsidR="00AA3793">
          <w:rPr>
            <w:noProof/>
            <w:webHidden/>
          </w:rPr>
          <w:fldChar w:fldCharType="begin"/>
        </w:r>
        <w:r w:rsidR="00AA3793">
          <w:rPr>
            <w:noProof/>
            <w:webHidden/>
          </w:rPr>
          <w:instrText xml:space="preserve"> PAGEREF _Toc9399845 \h </w:instrText>
        </w:r>
        <w:r w:rsidR="00AA3793">
          <w:rPr>
            <w:noProof/>
            <w:webHidden/>
          </w:rPr>
        </w:r>
        <w:r w:rsidR="00AA3793">
          <w:rPr>
            <w:noProof/>
            <w:webHidden/>
          </w:rPr>
          <w:fldChar w:fldCharType="separate"/>
        </w:r>
        <w:r w:rsidR="00AA3793">
          <w:rPr>
            <w:noProof/>
            <w:webHidden/>
          </w:rPr>
          <w:t>4</w:t>
        </w:r>
        <w:r w:rsidR="00AA3793">
          <w:rPr>
            <w:noProof/>
            <w:webHidden/>
          </w:rPr>
          <w:fldChar w:fldCharType="end"/>
        </w:r>
      </w:hyperlink>
    </w:p>
    <w:p w:rsidR="00AA3793" w:rsidRDefault="00BF6DD5">
      <w:pPr>
        <w:pStyle w:val="TM1"/>
        <w:tabs>
          <w:tab w:val="left" w:pos="1100"/>
          <w:tab w:val="right" w:leader="dot" w:pos="9062"/>
        </w:tabs>
        <w:rPr>
          <w:noProof/>
        </w:rPr>
      </w:pPr>
      <w:hyperlink w:anchor="_Toc9399846" w:history="1">
        <w:r w:rsidR="00AA3793" w:rsidRPr="00CD21FD">
          <w:rPr>
            <w:rStyle w:val="Lienhypertexte"/>
            <w:rFonts w:ascii="Cambria" w:hAnsi="Cambria"/>
            <w:noProof/>
          </w:rPr>
          <w:t>Figure 3.</w:t>
        </w:r>
        <w:r w:rsidR="00AA3793">
          <w:rPr>
            <w:noProof/>
          </w:rPr>
          <w:tab/>
        </w:r>
        <w:r w:rsidR="00AA3793" w:rsidRPr="00CD21FD">
          <w:rPr>
            <w:rStyle w:val="Lienhypertexte"/>
            <w:noProof/>
          </w:rPr>
          <w:t>Cursus d'étude à l'ISPM</w:t>
        </w:r>
        <w:r w:rsidR="00AA3793">
          <w:rPr>
            <w:noProof/>
            <w:webHidden/>
          </w:rPr>
          <w:tab/>
        </w:r>
        <w:r w:rsidR="00AA3793">
          <w:rPr>
            <w:noProof/>
            <w:webHidden/>
          </w:rPr>
          <w:fldChar w:fldCharType="begin"/>
        </w:r>
        <w:r w:rsidR="00AA3793">
          <w:rPr>
            <w:noProof/>
            <w:webHidden/>
          </w:rPr>
          <w:instrText xml:space="preserve"> PAGEREF _Toc9399846 \h </w:instrText>
        </w:r>
        <w:r w:rsidR="00AA3793">
          <w:rPr>
            <w:noProof/>
            <w:webHidden/>
          </w:rPr>
        </w:r>
        <w:r w:rsidR="00AA3793">
          <w:rPr>
            <w:noProof/>
            <w:webHidden/>
          </w:rPr>
          <w:fldChar w:fldCharType="separate"/>
        </w:r>
        <w:r w:rsidR="00AA3793">
          <w:rPr>
            <w:noProof/>
            <w:webHidden/>
          </w:rPr>
          <w:t>8</w:t>
        </w:r>
        <w:r w:rsidR="00AA3793">
          <w:rPr>
            <w:noProof/>
            <w:webHidden/>
          </w:rPr>
          <w:fldChar w:fldCharType="end"/>
        </w:r>
      </w:hyperlink>
    </w:p>
    <w:p w:rsidR="00AA3793" w:rsidRDefault="00BF6DD5">
      <w:pPr>
        <w:pStyle w:val="TM1"/>
        <w:tabs>
          <w:tab w:val="left" w:pos="1100"/>
          <w:tab w:val="right" w:leader="dot" w:pos="9062"/>
        </w:tabs>
        <w:rPr>
          <w:noProof/>
        </w:rPr>
      </w:pPr>
      <w:hyperlink w:anchor="_Toc9399847" w:history="1">
        <w:r w:rsidR="00AA3793" w:rsidRPr="00CD21FD">
          <w:rPr>
            <w:rStyle w:val="Lienhypertexte"/>
            <w:rFonts w:ascii="Cambria" w:hAnsi="Cambria"/>
            <w:noProof/>
          </w:rPr>
          <w:t>Figure 4.</w:t>
        </w:r>
        <w:r w:rsidR="00AA3793">
          <w:rPr>
            <w:noProof/>
          </w:rPr>
          <w:tab/>
        </w:r>
        <w:r w:rsidR="00AA3793" w:rsidRPr="00CD21FD">
          <w:rPr>
            <w:rStyle w:val="Lienhypertexte"/>
            <w:noProof/>
          </w:rPr>
          <w:t>Organigramme à l'ISPM</w:t>
        </w:r>
        <w:r w:rsidR="00AA3793">
          <w:rPr>
            <w:noProof/>
            <w:webHidden/>
          </w:rPr>
          <w:tab/>
        </w:r>
        <w:r w:rsidR="00AA3793">
          <w:rPr>
            <w:noProof/>
            <w:webHidden/>
          </w:rPr>
          <w:fldChar w:fldCharType="begin"/>
        </w:r>
        <w:r w:rsidR="00AA3793">
          <w:rPr>
            <w:noProof/>
            <w:webHidden/>
          </w:rPr>
          <w:instrText xml:space="preserve"> PAGEREF _Toc9399847 \h </w:instrText>
        </w:r>
        <w:r w:rsidR="00AA3793">
          <w:rPr>
            <w:noProof/>
            <w:webHidden/>
          </w:rPr>
        </w:r>
        <w:r w:rsidR="00AA3793">
          <w:rPr>
            <w:noProof/>
            <w:webHidden/>
          </w:rPr>
          <w:fldChar w:fldCharType="separate"/>
        </w:r>
        <w:r w:rsidR="00AA3793">
          <w:rPr>
            <w:noProof/>
            <w:webHidden/>
          </w:rPr>
          <w:t>9</w:t>
        </w:r>
        <w:r w:rsidR="00AA3793">
          <w:rPr>
            <w:noProof/>
            <w:webHidden/>
          </w:rPr>
          <w:fldChar w:fldCharType="end"/>
        </w:r>
      </w:hyperlink>
    </w:p>
    <w:p w:rsidR="00AA3793" w:rsidRDefault="00BF6DD5">
      <w:pPr>
        <w:pStyle w:val="TM1"/>
        <w:tabs>
          <w:tab w:val="left" w:pos="1100"/>
          <w:tab w:val="right" w:leader="dot" w:pos="9062"/>
        </w:tabs>
        <w:rPr>
          <w:noProof/>
        </w:rPr>
      </w:pPr>
      <w:hyperlink w:anchor="_Toc9399848" w:history="1">
        <w:r w:rsidR="00AA3793" w:rsidRPr="00CD21FD">
          <w:rPr>
            <w:rStyle w:val="Lienhypertexte"/>
            <w:rFonts w:ascii="Cambria" w:hAnsi="Cambria"/>
            <w:noProof/>
          </w:rPr>
          <w:t>Figure 5.</w:t>
        </w:r>
        <w:r w:rsidR="00AA3793">
          <w:rPr>
            <w:noProof/>
          </w:rPr>
          <w:tab/>
        </w:r>
        <w:r w:rsidR="00AA3793" w:rsidRPr="00CD21FD">
          <w:rPr>
            <w:rStyle w:val="Lienhypertexte"/>
            <w:noProof/>
          </w:rPr>
          <w:t>Logo EQIMA</w:t>
        </w:r>
        <w:r w:rsidR="00AA3793">
          <w:rPr>
            <w:noProof/>
            <w:webHidden/>
          </w:rPr>
          <w:tab/>
        </w:r>
        <w:r w:rsidR="00AA3793">
          <w:rPr>
            <w:noProof/>
            <w:webHidden/>
          </w:rPr>
          <w:fldChar w:fldCharType="begin"/>
        </w:r>
        <w:r w:rsidR="00AA3793">
          <w:rPr>
            <w:noProof/>
            <w:webHidden/>
          </w:rPr>
          <w:instrText xml:space="preserve"> PAGEREF _Toc9399848 \h </w:instrText>
        </w:r>
        <w:r w:rsidR="00AA3793">
          <w:rPr>
            <w:noProof/>
            <w:webHidden/>
          </w:rPr>
        </w:r>
        <w:r w:rsidR="00AA3793">
          <w:rPr>
            <w:noProof/>
            <w:webHidden/>
          </w:rPr>
          <w:fldChar w:fldCharType="separate"/>
        </w:r>
        <w:r w:rsidR="00AA3793">
          <w:rPr>
            <w:noProof/>
            <w:webHidden/>
          </w:rPr>
          <w:t>12</w:t>
        </w:r>
        <w:r w:rsidR="00AA3793">
          <w:rPr>
            <w:noProof/>
            <w:webHidden/>
          </w:rPr>
          <w:fldChar w:fldCharType="end"/>
        </w:r>
      </w:hyperlink>
    </w:p>
    <w:p w:rsidR="00AA3793" w:rsidRDefault="00BF6DD5">
      <w:pPr>
        <w:pStyle w:val="TM1"/>
        <w:tabs>
          <w:tab w:val="left" w:pos="1100"/>
          <w:tab w:val="right" w:leader="dot" w:pos="9062"/>
        </w:tabs>
        <w:rPr>
          <w:noProof/>
        </w:rPr>
      </w:pPr>
      <w:hyperlink w:anchor="_Toc9399849" w:history="1">
        <w:r w:rsidR="00AA3793" w:rsidRPr="00CD21FD">
          <w:rPr>
            <w:rStyle w:val="Lienhypertexte"/>
            <w:rFonts w:ascii="Cambria" w:hAnsi="Cambria"/>
            <w:noProof/>
          </w:rPr>
          <w:t>Figure 6.</w:t>
        </w:r>
        <w:r w:rsidR="00AA3793">
          <w:rPr>
            <w:noProof/>
          </w:rPr>
          <w:tab/>
        </w:r>
        <w:r w:rsidR="00AA3793" w:rsidRPr="00CD21FD">
          <w:rPr>
            <w:rStyle w:val="Lienhypertexte"/>
            <w:noProof/>
          </w:rPr>
          <w:t>Site web de l’EQIMA</w:t>
        </w:r>
        <w:r w:rsidR="00AA3793">
          <w:rPr>
            <w:noProof/>
            <w:webHidden/>
          </w:rPr>
          <w:tab/>
        </w:r>
        <w:r w:rsidR="00AA3793">
          <w:rPr>
            <w:noProof/>
            <w:webHidden/>
          </w:rPr>
          <w:fldChar w:fldCharType="begin"/>
        </w:r>
        <w:r w:rsidR="00AA3793">
          <w:rPr>
            <w:noProof/>
            <w:webHidden/>
          </w:rPr>
          <w:instrText xml:space="preserve"> PAGEREF _Toc9399849 \h </w:instrText>
        </w:r>
        <w:r w:rsidR="00AA3793">
          <w:rPr>
            <w:noProof/>
            <w:webHidden/>
          </w:rPr>
        </w:r>
        <w:r w:rsidR="00AA3793">
          <w:rPr>
            <w:noProof/>
            <w:webHidden/>
          </w:rPr>
          <w:fldChar w:fldCharType="separate"/>
        </w:r>
        <w:r w:rsidR="00AA3793">
          <w:rPr>
            <w:noProof/>
            <w:webHidden/>
          </w:rPr>
          <w:t>13</w:t>
        </w:r>
        <w:r w:rsidR="00AA3793">
          <w:rPr>
            <w:noProof/>
            <w:webHidden/>
          </w:rPr>
          <w:fldChar w:fldCharType="end"/>
        </w:r>
      </w:hyperlink>
    </w:p>
    <w:p w:rsidR="00AA3793" w:rsidRDefault="00BF6DD5">
      <w:pPr>
        <w:pStyle w:val="TM1"/>
        <w:tabs>
          <w:tab w:val="left" w:pos="1100"/>
          <w:tab w:val="right" w:leader="dot" w:pos="9062"/>
        </w:tabs>
        <w:rPr>
          <w:noProof/>
        </w:rPr>
      </w:pPr>
      <w:hyperlink w:anchor="_Toc9399850" w:history="1">
        <w:r w:rsidR="00AA3793" w:rsidRPr="00CD21FD">
          <w:rPr>
            <w:rStyle w:val="Lienhypertexte"/>
            <w:rFonts w:ascii="Cambria" w:hAnsi="Cambria"/>
            <w:noProof/>
          </w:rPr>
          <w:t>Figure 7.</w:t>
        </w:r>
        <w:r w:rsidR="00AA3793">
          <w:rPr>
            <w:noProof/>
          </w:rPr>
          <w:tab/>
        </w:r>
        <w:r w:rsidR="00AA3793" w:rsidRPr="00CD21FD">
          <w:rPr>
            <w:rStyle w:val="Lienhypertexte"/>
            <w:noProof/>
          </w:rPr>
          <w:t>Organigramme de l’EQIMA</w:t>
        </w:r>
        <w:r w:rsidR="00AA3793">
          <w:rPr>
            <w:noProof/>
            <w:webHidden/>
          </w:rPr>
          <w:tab/>
        </w:r>
        <w:r w:rsidR="00AA3793">
          <w:rPr>
            <w:noProof/>
            <w:webHidden/>
          </w:rPr>
          <w:fldChar w:fldCharType="begin"/>
        </w:r>
        <w:r w:rsidR="00AA3793">
          <w:rPr>
            <w:noProof/>
            <w:webHidden/>
          </w:rPr>
          <w:instrText xml:space="preserve"> PAGEREF _Toc9399850 \h </w:instrText>
        </w:r>
        <w:r w:rsidR="00AA3793">
          <w:rPr>
            <w:noProof/>
            <w:webHidden/>
          </w:rPr>
        </w:r>
        <w:r w:rsidR="00AA3793">
          <w:rPr>
            <w:noProof/>
            <w:webHidden/>
          </w:rPr>
          <w:fldChar w:fldCharType="separate"/>
        </w:r>
        <w:r w:rsidR="00AA3793">
          <w:rPr>
            <w:noProof/>
            <w:webHidden/>
          </w:rPr>
          <w:t>14</w:t>
        </w:r>
        <w:r w:rsidR="00AA3793">
          <w:rPr>
            <w:noProof/>
            <w:webHidden/>
          </w:rPr>
          <w:fldChar w:fldCharType="end"/>
        </w:r>
      </w:hyperlink>
    </w:p>
    <w:p w:rsidR="00AA3793" w:rsidRDefault="00BF6DD5">
      <w:pPr>
        <w:pStyle w:val="TM1"/>
        <w:tabs>
          <w:tab w:val="left" w:pos="1100"/>
          <w:tab w:val="right" w:leader="dot" w:pos="9062"/>
        </w:tabs>
        <w:rPr>
          <w:noProof/>
        </w:rPr>
      </w:pPr>
      <w:hyperlink w:anchor="_Toc9399851" w:history="1">
        <w:r w:rsidR="00AA3793" w:rsidRPr="00CD21FD">
          <w:rPr>
            <w:rStyle w:val="Lienhypertexte"/>
            <w:rFonts w:ascii="Cambria" w:hAnsi="Cambria"/>
            <w:noProof/>
          </w:rPr>
          <w:t>Figure 8.</w:t>
        </w:r>
        <w:r w:rsidR="00AA3793">
          <w:rPr>
            <w:noProof/>
          </w:rPr>
          <w:tab/>
        </w:r>
        <w:r w:rsidR="00AA3793" w:rsidRPr="00CD21FD">
          <w:rPr>
            <w:rStyle w:val="Lienhypertexte"/>
            <w:noProof/>
          </w:rPr>
          <w:t>Représentation UML d'une classe</w:t>
        </w:r>
        <w:r w:rsidR="00AA3793">
          <w:rPr>
            <w:noProof/>
            <w:webHidden/>
          </w:rPr>
          <w:tab/>
        </w:r>
        <w:r w:rsidR="00AA3793">
          <w:rPr>
            <w:noProof/>
            <w:webHidden/>
          </w:rPr>
          <w:fldChar w:fldCharType="begin"/>
        </w:r>
        <w:r w:rsidR="00AA3793">
          <w:rPr>
            <w:noProof/>
            <w:webHidden/>
          </w:rPr>
          <w:instrText xml:space="preserve"> PAGEREF _Toc9399851 \h </w:instrText>
        </w:r>
        <w:r w:rsidR="00AA3793">
          <w:rPr>
            <w:noProof/>
            <w:webHidden/>
          </w:rPr>
        </w:r>
        <w:r w:rsidR="00AA3793">
          <w:rPr>
            <w:noProof/>
            <w:webHidden/>
          </w:rPr>
          <w:fldChar w:fldCharType="separate"/>
        </w:r>
        <w:r w:rsidR="00AA3793">
          <w:rPr>
            <w:noProof/>
            <w:webHidden/>
          </w:rPr>
          <w:t>17</w:t>
        </w:r>
        <w:r w:rsidR="00AA3793">
          <w:rPr>
            <w:noProof/>
            <w:webHidden/>
          </w:rPr>
          <w:fldChar w:fldCharType="end"/>
        </w:r>
      </w:hyperlink>
    </w:p>
    <w:p w:rsidR="00AA3793" w:rsidRDefault="00BF6DD5">
      <w:pPr>
        <w:pStyle w:val="TM1"/>
        <w:tabs>
          <w:tab w:val="left" w:pos="1100"/>
          <w:tab w:val="right" w:leader="dot" w:pos="9062"/>
        </w:tabs>
        <w:rPr>
          <w:noProof/>
        </w:rPr>
      </w:pPr>
      <w:hyperlink w:anchor="_Toc9399852" w:history="1">
        <w:r w:rsidR="00AA3793" w:rsidRPr="00CD21FD">
          <w:rPr>
            <w:rStyle w:val="Lienhypertexte"/>
            <w:rFonts w:ascii="Cambria" w:hAnsi="Cambria"/>
            <w:noProof/>
          </w:rPr>
          <w:t>Figure 9.</w:t>
        </w:r>
        <w:r w:rsidR="00AA3793">
          <w:rPr>
            <w:noProof/>
          </w:rPr>
          <w:tab/>
        </w:r>
        <w:r w:rsidR="00AA3793" w:rsidRPr="00CD21FD">
          <w:rPr>
            <w:rStyle w:val="Lienhypertexte"/>
            <w:noProof/>
          </w:rPr>
          <w:t>Encapsulation</w:t>
        </w:r>
        <w:r w:rsidR="00AA3793">
          <w:rPr>
            <w:noProof/>
            <w:webHidden/>
          </w:rPr>
          <w:tab/>
        </w:r>
        <w:r w:rsidR="00AA3793">
          <w:rPr>
            <w:noProof/>
            <w:webHidden/>
          </w:rPr>
          <w:fldChar w:fldCharType="begin"/>
        </w:r>
        <w:r w:rsidR="00AA3793">
          <w:rPr>
            <w:noProof/>
            <w:webHidden/>
          </w:rPr>
          <w:instrText xml:space="preserve"> PAGEREF _Toc9399852 \h </w:instrText>
        </w:r>
        <w:r w:rsidR="00AA3793">
          <w:rPr>
            <w:noProof/>
            <w:webHidden/>
          </w:rPr>
        </w:r>
        <w:r w:rsidR="00AA3793">
          <w:rPr>
            <w:noProof/>
            <w:webHidden/>
          </w:rPr>
          <w:fldChar w:fldCharType="separate"/>
        </w:r>
        <w:r w:rsidR="00AA3793">
          <w:rPr>
            <w:noProof/>
            <w:webHidden/>
          </w:rPr>
          <w:t>18</w:t>
        </w:r>
        <w:r w:rsidR="00AA3793">
          <w:rPr>
            <w:noProof/>
            <w:webHidden/>
          </w:rPr>
          <w:fldChar w:fldCharType="end"/>
        </w:r>
      </w:hyperlink>
    </w:p>
    <w:p w:rsidR="00AA3793" w:rsidRDefault="00BF6DD5">
      <w:pPr>
        <w:pStyle w:val="TM1"/>
        <w:tabs>
          <w:tab w:val="left" w:pos="1320"/>
          <w:tab w:val="right" w:leader="dot" w:pos="9062"/>
        </w:tabs>
        <w:rPr>
          <w:noProof/>
        </w:rPr>
      </w:pPr>
      <w:hyperlink w:anchor="_Toc9399853" w:history="1">
        <w:r w:rsidR="00AA3793" w:rsidRPr="00CD21FD">
          <w:rPr>
            <w:rStyle w:val="Lienhypertexte"/>
            <w:rFonts w:ascii="Cambria" w:hAnsi="Cambria"/>
            <w:noProof/>
          </w:rPr>
          <w:t>Figure 10.</w:t>
        </w:r>
        <w:r w:rsidR="00AA3793">
          <w:rPr>
            <w:noProof/>
          </w:rPr>
          <w:tab/>
        </w:r>
        <w:r w:rsidR="00AA3793" w:rsidRPr="00CD21FD">
          <w:rPr>
            <w:rStyle w:val="Lienhypertexte"/>
            <w:noProof/>
          </w:rPr>
          <w:t>Association</w:t>
        </w:r>
        <w:r w:rsidR="00AA3793">
          <w:rPr>
            <w:noProof/>
            <w:webHidden/>
          </w:rPr>
          <w:tab/>
        </w:r>
        <w:r w:rsidR="00AA3793">
          <w:rPr>
            <w:noProof/>
            <w:webHidden/>
          </w:rPr>
          <w:fldChar w:fldCharType="begin"/>
        </w:r>
        <w:r w:rsidR="00AA3793">
          <w:rPr>
            <w:noProof/>
            <w:webHidden/>
          </w:rPr>
          <w:instrText xml:space="preserve"> PAGEREF _Toc9399853 \h </w:instrText>
        </w:r>
        <w:r w:rsidR="00AA3793">
          <w:rPr>
            <w:noProof/>
            <w:webHidden/>
          </w:rPr>
        </w:r>
        <w:r w:rsidR="00AA3793">
          <w:rPr>
            <w:noProof/>
            <w:webHidden/>
          </w:rPr>
          <w:fldChar w:fldCharType="separate"/>
        </w:r>
        <w:r w:rsidR="00AA3793">
          <w:rPr>
            <w:noProof/>
            <w:webHidden/>
          </w:rPr>
          <w:t>19</w:t>
        </w:r>
        <w:r w:rsidR="00AA3793">
          <w:rPr>
            <w:noProof/>
            <w:webHidden/>
          </w:rPr>
          <w:fldChar w:fldCharType="end"/>
        </w:r>
      </w:hyperlink>
    </w:p>
    <w:p w:rsidR="00AA3793" w:rsidRDefault="00BF6DD5">
      <w:pPr>
        <w:pStyle w:val="TM1"/>
        <w:tabs>
          <w:tab w:val="left" w:pos="1320"/>
          <w:tab w:val="right" w:leader="dot" w:pos="9062"/>
        </w:tabs>
        <w:rPr>
          <w:noProof/>
        </w:rPr>
      </w:pPr>
      <w:hyperlink w:anchor="_Toc9399854" w:history="1">
        <w:r w:rsidR="00AA3793" w:rsidRPr="00CD21FD">
          <w:rPr>
            <w:rStyle w:val="Lienhypertexte"/>
            <w:rFonts w:ascii="Cambria" w:hAnsi="Cambria"/>
            <w:noProof/>
          </w:rPr>
          <w:t>Figure 11.</w:t>
        </w:r>
        <w:r w:rsidR="00AA3793">
          <w:rPr>
            <w:noProof/>
          </w:rPr>
          <w:tab/>
        </w:r>
        <w:r w:rsidR="00AA3793" w:rsidRPr="00CD21FD">
          <w:rPr>
            <w:rStyle w:val="Lienhypertexte"/>
            <w:noProof/>
          </w:rPr>
          <w:t>Agrégation</w:t>
        </w:r>
        <w:r w:rsidR="00AA3793">
          <w:rPr>
            <w:noProof/>
            <w:webHidden/>
          </w:rPr>
          <w:tab/>
        </w:r>
        <w:r w:rsidR="00AA3793">
          <w:rPr>
            <w:noProof/>
            <w:webHidden/>
          </w:rPr>
          <w:fldChar w:fldCharType="begin"/>
        </w:r>
        <w:r w:rsidR="00AA3793">
          <w:rPr>
            <w:noProof/>
            <w:webHidden/>
          </w:rPr>
          <w:instrText xml:space="preserve"> PAGEREF _Toc9399854 \h </w:instrText>
        </w:r>
        <w:r w:rsidR="00AA3793">
          <w:rPr>
            <w:noProof/>
            <w:webHidden/>
          </w:rPr>
        </w:r>
        <w:r w:rsidR="00AA3793">
          <w:rPr>
            <w:noProof/>
            <w:webHidden/>
          </w:rPr>
          <w:fldChar w:fldCharType="separate"/>
        </w:r>
        <w:r w:rsidR="00AA3793">
          <w:rPr>
            <w:noProof/>
            <w:webHidden/>
          </w:rPr>
          <w:t>19</w:t>
        </w:r>
        <w:r w:rsidR="00AA3793">
          <w:rPr>
            <w:noProof/>
            <w:webHidden/>
          </w:rPr>
          <w:fldChar w:fldCharType="end"/>
        </w:r>
      </w:hyperlink>
    </w:p>
    <w:p w:rsidR="00AA3793" w:rsidRDefault="00BF6DD5">
      <w:pPr>
        <w:pStyle w:val="TM1"/>
        <w:tabs>
          <w:tab w:val="left" w:pos="1320"/>
          <w:tab w:val="right" w:leader="dot" w:pos="9062"/>
        </w:tabs>
        <w:rPr>
          <w:noProof/>
        </w:rPr>
      </w:pPr>
      <w:hyperlink w:anchor="_Toc9399855" w:history="1">
        <w:r w:rsidR="00AA3793" w:rsidRPr="00CD21FD">
          <w:rPr>
            <w:rStyle w:val="Lienhypertexte"/>
            <w:rFonts w:ascii="Cambria" w:hAnsi="Cambria"/>
            <w:noProof/>
          </w:rPr>
          <w:t>Figure 12.</w:t>
        </w:r>
        <w:r w:rsidR="00AA3793">
          <w:rPr>
            <w:noProof/>
          </w:rPr>
          <w:tab/>
        </w:r>
        <w:r w:rsidR="00AA3793" w:rsidRPr="00CD21FD">
          <w:rPr>
            <w:rStyle w:val="Lienhypertexte"/>
            <w:noProof/>
          </w:rPr>
          <w:t>Héritage</w:t>
        </w:r>
        <w:r w:rsidR="00AA3793">
          <w:rPr>
            <w:noProof/>
            <w:webHidden/>
          </w:rPr>
          <w:tab/>
        </w:r>
        <w:r w:rsidR="00AA3793">
          <w:rPr>
            <w:noProof/>
            <w:webHidden/>
          </w:rPr>
          <w:fldChar w:fldCharType="begin"/>
        </w:r>
        <w:r w:rsidR="00AA3793">
          <w:rPr>
            <w:noProof/>
            <w:webHidden/>
          </w:rPr>
          <w:instrText xml:space="preserve"> PAGEREF _Toc9399855 \h </w:instrText>
        </w:r>
        <w:r w:rsidR="00AA3793">
          <w:rPr>
            <w:noProof/>
            <w:webHidden/>
          </w:rPr>
        </w:r>
        <w:r w:rsidR="00AA3793">
          <w:rPr>
            <w:noProof/>
            <w:webHidden/>
          </w:rPr>
          <w:fldChar w:fldCharType="separate"/>
        </w:r>
        <w:r w:rsidR="00AA3793">
          <w:rPr>
            <w:noProof/>
            <w:webHidden/>
          </w:rPr>
          <w:t>20</w:t>
        </w:r>
        <w:r w:rsidR="00AA3793">
          <w:rPr>
            <w:noProof/>
            <w:webHidden/>
          </w:rPr>
          <w:fldChar w:fldCharType="end"/>
        </w:r>
      </w:hyperlink>
    </w:p>
    <w:p w:rsidR="00AA3793" w:rsidRDefault="00BF6DD5">
      <w:pPr>
        <w:pStyle w:val="TM1"/>
        <w:tabs>
          <w:tab w:val="left" w:pos="1320"/>
          <w:tab w:val="right" w:leader="dot" w:pos="9062"/>
        </w:tabs>
        <w:rPr>
          <w:noProof/>
        </w:rPr>
      </w:pPr>
      <w:hyperlink w:anchor="_Toc9399856" w:history="1">
        <w:r w:rsidR="00AA3793" w:rsidRPr="00CD21FD">
          <w:rPr>
            <w:rStyle w:val="Lienhypertexte"/>
            <w:rFonts w:ascii="Cambria" w:hAnsi="Cambria"/>
            <w:noProof/>
          </w:rPr>
          <w:t>Figure 13.</w:t>
        </w:r>
        <w:r w:rsidR="00AA3793">
          <w:rPr>
            <w:noProof/>
          </w:rPr>
          <w:tab/>
        </w:r>
        <w:r w:rsidR="00AA3793" w:rsidRPr="00CD21FD">
          <w:rPr>
            <w:rStyle w:val="Lienhypertexte"/>
            <w:noProof/>
          </w:rPr>
          <w:t>Exemple de relation de dépendance</w:t>
        </w:r>
        <w:r w:rsidR="00AA3793">
          <w:rPr>
            <w:noProof/>
            <w:webHidden/>
          </w:rPr>
          <w:tab/>
        </w:r>
        <w:r w:rsidR="00AA3793">
          <w:rPr>
            <w:noProof/>
            <w:webHidden/>
          </w:rPr>
          <w:fldChar w:fldCharType="begin"/>
        </w:r>
        <w:r w:rsidR="00AA3793">
          <w:rPr>
            <w:noProof/>
            <w:webHidden/>
          </w:rPr>
          <w:instrText xml:space="preserve"> PAGEREF _Toc9399856 \h </w:instrText>
        </w:r>
        <w:r w:rsidR="00AA3793">
          <w:rPr>
            <w:noProof/>
            <w:webHidden/>
          </w:rPr>
        </w:r>
        <w:r w:rsidR="00AA3793">
          <w:rPr>
            <w:noProof/>
            <w:webHidden/>
          </w:rPr>
          <w:fldChar w:fldCharType="separate"/>
        </w:r>
        <w:r w:rsidR="00AA3793">
          <w:rPr>
            <w:noProof/>
            <w:webHidden/>
          </w:rPr>
          <w:t>20</w:t>
        </w:r>
        <w:r w:rsidR="00AA3793">
          <w:rPr>
            <w:noProof/>
            <w:webHidden/>
          </w:rPr>
          <w:fldChar w:fldCharType="end"/>
        </w:r>
      </w:hyperlink>
    </w:p>
    <w:p w:rsidR="00AA3793" w:rsidRDefault="00BF6DD5">
      <w:pPr>
        <w:pStyle w:val="TM1"/>
        <w:tabs>
          <w:tab w:val="left" w:pos="1320"/>
          <w:tab w:val="right" w:leader="dot" w:pos="9062"/>
        </w:tabs>
        <w:rPr>
          <w:noProof/>
        </w:rPr>
      </w:pPr>
      <w:hyperlink w:anchor="_Toc9399857" w:history="1">
        <w:r w:rsidR="00AA3793" w:rsidRPr="00CD21FD">
          <w:rPr>
            <w:rStyle w:val="Lienhypertexte"/>
            <w:rFonts w:ascii="Cambria" w:hAnsi="Cambria"/>
            <w:noProof/>
          </w:rPr>
          <w:t>Figure 14.</w:t>
        </w:r>
        <w:r w:rsidR="00AA3793">
          <w:rPr>
            <w:noProof/>
          </w:rPr>
          <w:tab/>
        </w:r>
        <w:r w:rsidR="00AA3793" w:rsidRPr="00CD21FD">
          <w:rPr>
            <w:rStyle w:val="Lienhypertexte"/>
            <w:noProof/>
          </w:rPr>
          <w:t>Exemple de diagramme mettant en œuvre une interface.</w:t>
        </w:r>
        <w:r w:rsidR="00AA3793">
          <w:rPr>
            <w:noProof/>
            <w:webHidden/>
          </w:rPr>
          <w:tab/>
        </w:r>
        <w:r w:rsidR="00AA3793">
          <w:rPr>
            <w:noProof/>
            <w:webHidden/>
          </w:rPr>
          <w:fldChar w:fldCharType="begin"/>
        </w:r>
        <w:r w:rsidR="00AA3793">
          <w:rPr>
            <w:noProof/>
            <w:webHidden/>
          </w:rPr>
          <w:instrText xml:space="preserve"> PAGEREF _Toc9399857 \h </w:instrText>
        </w:r>
        <w:r w:rsidR="00AA3793">
          <w:rPr>
            <w:noProof/>
            <w:webHidden/>
          </w:rPr>
        </w:r>
        <w:r w:rsidR="00AA3793">
          <w:rPr>
            <w:noProof/>
            <w:webHidden/>
          </w:rPr>
          <w:fldChar w:fldCharType="separate"/>
        </w:r>
        <w:r w:rsidR="00AA3793">
          <w:rPr>
            <w:noProof/>
            <w:webHidden/>
          </w:rPr>
          <w:t>21</w:t>
        </w:r>
        <w:r w:rsidR="00AA3793">
          <w:rPr>
            <w:noProof/>
            <w:webHidden/>
          </w:rPr>
          <w:fldChar w:fldCharType="end"/>
        </w:r>
      </w:hyperlink>
    </w:p>
    <w:p w:rsidR="00AA3793" w:rsidRDefault="00BF6DD5">
      <w:pPr>
        <w:pStyle w:val="TM1"/>
        <w:tabs>
          <w:tab w:val="left" w:pos="1320"/>
          <w:tab w:val="right" w:leader="dot" w:pos="9062"/>
        </w:tabs>
        <w:rPr>
          <w:noProof/>
        </w:rPr>
      </w:pPr>
      <w:hyperlink w:anchor="_Toc9399858" w:history="1">
        <w:r w:rsidR="00AA3793" w:rsidRPr="00CD21FD">
          <w:rPr>
            <w:rStyle w:val="Lienhypertexte"/>
            <w:rFonts w:ascii="Cambria" w:hAnsi="Cambria"/>
            <w:noProof/>
          </w:rPr>
          <w:t>Figure 15.</w:t>
        </w:r>
        <w:r w:rsidR="00AA3793">
          <w:rPr>
            <w:noProof/>
          </w:rPr>
          <w:tab/>
        </w:r>
        <w:r w:rsidR="00AA3793" w:rsidRPr="00CD21FD">
          <w:rPr>
            <w:rStyle w:val="Lienhypertexte"/>
            <w:noProof/>
          </w:rPr>
          <w:t>Exemple de diagramme de classes et de diagramme d'objets associé</w:t>
        </w:r>
        <w:r w:rsidR="00AA3793">
          <w:rPr>
            <w:noProof/>
            <w:webHidden/>
          </w:rPr>
          <w:tab/>
        </w:r>
        <w:r w:rsidR="00AA3793">
          <w:rPr>
            <w:noProof/>
            <w:webHidden/>
          </w:rPr>
          <w:fldChar w:fldCharType="begin"/>
        </w:r>
        <w:r w:rsidR="00AA3793">
          <w:rPr>
            <w:noProof/>
            <w:webHidden/>
          </w:rPr>
          <w:instrText xml:space="preserve"> PAGEREF _Toc9399858 \h </w:instrText>
        </w:r>
        <w:r w:rsidR="00AA3793">
          <w:rPr>
            <w:noProof/>
            <w:webHidden/>
          </w:rPr>
        </w:r>
        <w:r w:rsidR="00AA3793">
          <w:rPr>
            <w:noProof/>
            <w:webHidden/>
          </w:rPr>
          <w:fldChar w:fldCharType="separate"/>
        </w:r>
        <w:r w:rsidR="00AA3793">
          <w:rPr>
            <w:noProof/>
            <w:webHidden/>
          </w:rPr>
          <w:t>22</w:t>
        </w:r>
        <w:r w:rsidR="00AA3793">
          <w:rPr>
            <w:noProof/>
            <w:webHidden/>
          </w:rPr>
          <w:fldChar w:fldCharType="end"/>
        </w:r>
      </w:hyperlink>
    </w:p>
    <w:p w:rsidR="00AA3793" w:rsidRDefault="00BF6DD5">
      <w:pPr>
        <w:pStyle w:val="TM1"/>
        <w:tabs>
          <w:tab w:val="left" w:pos="1320"/>
          <w:tab w:val="right" w:leader="dot" w:pos="9062"/>
        </w:tabs>
        <w:rPr>
          <w:noProof/>
        </w:rPr>
      </w:pPr>
      <w:hyperlink w:anchor="_Toc9399859" w:history="1">
        <w:r w:rsidR="00AA3793" w:rsidRPr="00CD21FD">
          <w:rPr>
            <w:rStyle w:val="Lienhypertexte"/>
            <w:rFonts w:ascii="Cambria" w:hAnsi="Cambria"/>
            <w:noProof/>
          </w:rPr>
          <w:t>Figure 16.</w:t>
        </w:r>
        <w:r w:rsidR="00AA3793">
          <w:rPr>
            <w:noProof/>
          </w:rPr>
          <w:tab/>
        </w:r>
        <w:r w:rsidR="00AA3793" w:rsidRPr="00CD21FD">
          <w:rPr>
            <w:rStyle w:val="Lienhypertexte"/>
            <w:noProof/>
          </w:rPr>
          <w:t>Représentation d'un composant et de ses interfaces requises ou offertes sous la forme d'un classeur structuré stéréotypé « component ».</w:t>
        </w:r>
        <w:r w:rsidR="00AA3793">
          <w:rPr>
            <w:noProof/>
            <w:webHidden/>
          </w:rPr>
          <w:tab/>
        </w:r>
        <w:r w:rsidR="00AA3793">
          <w:rPr>
            <w:noProof/>
            <w:webHidden/>
          </w:rPr>
          <w:fldChar w:fldCharType="begin"/>
        </w:r>
        <w:r w:rsidR="00AA3793">
          <w:rPr>
            <w:noProof/>
            <w:webHidden/>
          </w:rPr>
          <w:instrText xml:space="preserve"> PAGEREF _Toc9399859 \h </w:instrText>
        </w:r>
        <w:r w:rsidR="00AA3793">
          <w:rPr>
            <w:noProof/>
            <w:webHidden/>
          </w:rPr>
        </w:r>
        <w:r w:rsidR="00AA3793">
          <w:rPr>
            <w:noProof/>
            <w:webHidden/>
          </w:rPr>
          <w:fldChar w:fldCharType="separate"/>
        </w:r>
        <w:r w:rsidR="00AA3793">
          <w:rPr>
            <w:noProof/>
            <w:webHidden/>
          </w:rPr>
          <w:t>22</w:t>
        </w:r>
        <w:r w:rsidR="00AA3793">
          <w:rPr>
            <w:noProof/>
            <w:webHidden/>
          </w:rPr>
          <w:fldChar w:fldCharType="end"/>
        </w:r>
      </w:hyperlink>
    </w:p>
    <w:p w:rsidR="00AA3793" w:rsidRDefault="00BF6DD5">
      <w:pPr>
        <w:pStyle w:val="TM1"/>
        <w:tabs>
          <w:tab w:val="left" w:pos="1320"/>
          <w:tab w:val="right" w:leader="dot" w:pos="9062"/>
        </w:tabs>
        <w:rPr>
          <w:noProof/>
        </w:rPr>
      </w:pPr>
      <w:hyperlink w:anchor="_Toc9399860" w:history="1">
        <w:r w:rsidR="00AA3793" w:rsidRPr="00CD21FD">
          <w:rPr>
            <w:rStyle w:val="Lienhypertexte"/>
            <w:rFonts w:ascii="Cambria" w:hAnsi="Cambria"/>
            <w:noProof/>
          </w:rPr>
          <w:t>Figure 17.</w:t>
        </w:r>
        <w:r w:rsidR="00AA3793">
          <w:rPr>
            <w:noProof/>
          </w:rPr>
          <w:tab/>
        </w:r>
        <w:r w:rsidR="00AA3793" w:rsidRPr="00CD21FD">
          <w:rPr>
            <w:rStyle w:val="Lienhypertexte"/>
            <w:noProof/>
          </w:rPr>
          <w:t>Représentation d’un paquetage</w:t>
        </w:r>
        <w:r w:rsidR="00AA3793">
          <w:rPr>
            <w:noProof/>
            <w:webHidden/>
          </w:rPr>
          <w:tab/>
        </w:r>
        <w:r w:rsidR="00AA3793">
          <w:rPr>
            <w:noProof/>
            <w:webHidden/>
          </w:rPr>
          <w:fldChar w:fldCharType="begin"/>
        </w:r>
        <w:r w:rsidR="00AA3793">
          <w:rPr>
            <w:noProof/>
            <w:webHidden/>
          </w:rPr>
          <w:instrText xml:space="preserve"> PAGEREF _Toc9399860 \h </w:instrText>
        </w:r>
        <w:r w:rsidR="00AA3793">
          <w:rPr>
            <w:noProof/>
            <w:webHidden/>
          </w:rPr>
        </w:r>
        <w:r w:rsidR="00AA3793">
          <w:rPr>
            <w:noProof/>
            <w:webHidden/>
          </w:rPr>
          <w:fldChar w:fldCharType="separate"/>
        </w:r>
        <w:r w:rsidR="00AA3793">
          <w:rPr>
            <w:noProof/>
            <w:webHidden/>
          </w:rPr>
          <w:t>23</w:t>
        </w:r>
        <w:r w:rsidR="00AA3793">
          <w:rPr>
            <w:noProof/>
            <w:webHidden/>
          </w:rPr>
          <w:fldChar w:fldCharType="end"/>
        </w:r>
      </w:hyperlink>
    </w:p>
    <w:p w:rsidR="00AA3793" w:rsidRDefault="00BF6DD5">
      <w:pPr>
        <w:pStyle w:val="TM1"/>
        <w:tabs>
          <w:tab w:val="left" w:pos="1320"/>
          <w:tab w:val="right" w:leader="dot" w:pos="9062"/>
        </w:tabs>
        <w:rPr>
          <w:noProof/>
        </w:rPr>
      </w:pPr>
      <w:hyperlink w:anchor="_Toc9399861" w:history="1">
        <w:r w:rsidR="00AA3793" w:rsidRPr="00CD21FD">
          <w:rPr>
            <w:rStyle w:val="Lienhypertexte"/>
            <w:rFonts w:ascii="Cambria" w:hAnsi="Cambria"/>
            <w:noProof/>
          </w:rPr>
          <w:t>Figure 18.</w:t>
        </w:r>
        <w:r w:rsidR="00AA3793">
          <w:rPr>
            <w:noProof/>
          </w:rPr>
          <w:tab/>
        </w:r>
        <w:r w:rsidR="00AA3793" w:rsidRPr="00CD21FD">
          <w:rPr>
            <w:rStyle w:val="Lienhypertexte"/>
            <w:noProof/>
          </w:rPr>
          <w:t>Exemple d'état composite modélisant l'association d'une commande à un client.</w:t>
        </w:r>
        <w:r w:rsidR="00AA3793">
          <w:rPr>
            <w:noProof/>
            <w:webHidden/>
          </w:rPr>
          <w:tab/>
        </w:r>
        <w:r w:rsidR="00AA3793">
          <w:rPr>
            <w:noProof/>
            <w:webHidden/>
          </w:rPr>
          <w:fldChar w:fldCharType="begin"/>
        </w:r>
        <w:r w:rsidR="00AA3793">
          <w:rPr>
            <w:noProof/>
            <w:webHidden/>
          </w:rPr>
          <w:instrText xml:space="preserve"> PAGEREF _Toc9399861 \h </w:instrText>
        </w:r>
        <w:r w:rsidR="00AA3793">
          <w:rPr>
            <w:noProof/>
            <w:webHidden/>
          </w:rPr>
        </w:r>
        <w:r w:rsidR="00AA3793">
          <w:rPr>
            <w:noProof/>
            <w:webHidden/>
          </w:rPr>
          <w:fldChar w:fldCharType="separate"/>
        </w:r>
        <w:r w:rsidR="00AA3793">
          <w:rPr>
            <w:noProof/>
            <w:webHidden/>
          </w:rPr>
          <w:t>23</w:t>
        </w:r>
        <w:r w:rsidR="00AA3793">
          <w:rPr>
            <w:noProof/>
            <w:webHidden/>
          </w:rPr>
          <w:fldChar w:fldCharType="end"/>
        </w:r>
      </w:hyperlink>
    </w:p>
    <w:p w:rsidR="00AA3793" w:rsidRDefault="00BF6DD5">
      <w:pPr>
        <w:pStyle w:val="TM1"/>
        <w:tabs>
          <w:tab w:val="left" w:pos="1320"/>
          <w:tab w:val="right" w:leader="dot" w:pos="9062"/>
        </w:tabs>
        <w:rPr>
          <w:noProof/>
        </w:rPr>
      </w:pPr>
      <w:hyperlink w:anchor="_Toc9399862" w:history="1">
        <w:r w:rsidR="00AA3793" w:rsidRPr="00CD21FD">
          <w:rPr>
            <w:rStyle w:val="Lienhypertexte"/>
            <w:rFonts w:ascii="Cambria" w:hAnsi="Cambria"/>
            <w:noProof/>
          </w:rPr>
          <w:t>Figure 19.</w:t>
        </w:r>
        <w:r w:rsidR="00AA3793">
          <w:rPr>
            <w:noProof/>
          </w:rPr>
          <w:tab/>
        </w:r>
        <w:r w:rsidR="00AA3793" w:rsidRPr="00CD21FD">
          <w:rPr>
            <w:rStyle w:val="Lienhypertexte"/>
            <w:noProof/>
          </w:rPr>
          <w:t>Exemple de représentation d’un acteur</w:t>
        </w:r>
        <w:r w:rsidR="00AA3793">
          <w:rPr>
            <w:noProof/>
            <w:webHidden/>
          </w:rPr>
          <w:tab/>
        </w:r>
        <w:r w:rsidR="00AA3793">
          <w:rPr>
            <w:noProof/>
            <w:webHidden/>
          </w:rPr>
          <w:fldChar w:fldCharType="begin"/>
        </w:r>
        <w:r w:rsidR="00AA3793">
          <w:rPr>
            <w:noProof/>
            <w:webHidden/>
          </w:rPr>
          <w:instrText xml:space="preserve"> PAGEREF _Toc9399862 \h </w:instrText>
        </w:r>
        <w:r w:rsidR="00AA3793">
          <w:rPr>
            <w:noProof/>
            <w:webHidden/>
          </w:rPr>
        </w:r>
        <w:r w:rsidR="00AA3793">
          <w:rPr>
            <w:noProof/>
            <w:webHidden/>
          </w:rPr>
          <w:fldChar w:fldCharType="separate"/>
        </w:r>
        <w:r w:rsidR="00AA3793">
          <w:rPr>
            <w:noProof/>
            <w:webHidden/>
          </w:rPr>
          <w:t>24</w:t>
        </w:r>
        <w:r w:rsidR="00AA3793">
          <w:rPr>
            <w:noProof/>
            <w:webHidden/>
          </w:rPr>
          <w:fldChar w:fldCharType="end"/>
        </w:r>
      </w:hyperlink>
    </w:p>
    <w:p w:rsidR="00AA3793" w:rsidRDefault="00BF6DD5">
      <w:pPr>
        <w:pStyle w:val="TM1"/>
        <w:tabs>
          <w:tab w:val="left" w:pos="1320"/>
          <w:tab w:val="right" w:leader="dot" w:pos="9062"/>
        </w:tabs>
        <w:rPr>
          <w:noProof/>
        </w:rPr>
      </w:pPr>
      <w:hyperlink w:anchor="_Toc9399863" w:history="1">
        <w:r w:rsidR="00AA3793" w:rsidRPr="00CD21FD">
          <w:rPr>
            <w:rStyle w:val="Lienhypertexte"/>
            <w:rFonts w:ascii="Cambria" w:hAnsi="Cambria"/>
            <w:noProof/>
          </w:rPr>
          <w:t>Figure 20.</w:t>
        </w:r>
        <w:r w:rsidR="00AA3793">
          <w:rPr>
            <w:noProof/>
          </w:rPr>
          <w:tab/>
        </w:r>
        <w:r w:rsidR="00AA3793" w:rsidRPr="00CD21FD">
          <w:rPr>
            <w:rStyle w:val="Lienhypertexte"/>
            <w:noProof/>
          </w:rPr>
          <w:t>Exemple de représentation d'un acteur sous la forme d'un classeur</w:t>
        </w:r>
        <w:r w:rsidR="00AA3793">
          <w:rPr>
            <w:noProof/>
            <w:webHidden/>
          </w:rPr>
          <w:tab/>
        </w:r>
        <w:r w:rsidR="00AA3793">
          <w:rPr>
            <w:noProof/>
            <w:webHidden/>
          </w:rPr>
          <w:fldChar w:fldCharType="begin"/>
        </w:r>
        <w:r w:rsidR="00AA3793">
          <w:rPr>
            <w:noProof/>
            <w:webHidden/>
          </w:rPr>
          <w:instrText xml:space="preserve"> PAGEREF _Toc9399863 \h </w:instrText>
        </w:r>
        <w:r w:rsidR="00AA3793">
          <w:rPr>
            <w:noProof/>
            <w:webHidden/>
          </w:rPr>
        </w:r>
        <w:r w:rsidR="00AA3793">
          <w:rPr>
            <w:noProof/>
            <w:webHidden/>
          </w:rPr>
          <w:fldChar w:fldCharType="separate"/>
        </w:r>
        <w:r w:rsidR="00AA3793">
          <w:rPr>
            <w:noProof/>
            <w:webHidden/>
          </w:rPr>
          <w:t>24</w:t>
        </w:r>
        <w:r w:rsidR="00AA3793">
          <w:rPr>
            <w:noProof/>
            <w:webHidden/>
          </w:rPr>
          <w:fldChar w:fldCharType="end"/>
        </w:r>
      </w:hyperlink>
    </w:p>
    <w:p w:rsidR="00AA3793" w:rsidRDefault="00BF6DD5">
      <w:pPr>
        <w:pStyle w:val="TM1"/>
        <w:tabs>
          <w:tab w:val="left" w:pos="1320"/>
          <w:tab w:val="right" w:leader="dot" w:pos="9062"/>
        </w:tabs>
        <w:rPr>
          <w:noProof/>
        </w:rPr>
      </w:pPr>
      <w:hyperlink w:anchor="_Toc9399864" w:history="1">
        <w:r w:rsidR="00AA3793" w:rsidRPr="00CD21FD">
          <w:rPr>
            <w:rStyle w:val="Lienhypertexte"/>
            <w:rFonts w:ascii="Cambria" w:hAnsi="Cambria"/>
            <w:noProof/>
          </w:rPr>
          <w:t>Figure 21.</w:t>
        </w:r>
        <w:r w:rsidR="00AA3793">
          <w:rPr>
            <w:noProof/>
          </w:rPr>
          <w:tab/>
        </w:r>
        <w:r w:rsidR="00AA3793" w:rsidRPr="00CD21FD">
          <w:rPr>
            <w:rStyle w:val="Lienhypertexte"/>
            <w:noProof/>
          </w:rPr>
          <w:t>Exemple de représentation d'un cas d'utilisation</w:t>
        </w:r>
        <w:r w:rsidR="00AA3793">
          <w:rPr>
            <w:noProof/>
            <w:webHidden/>
          </w:rPr>
          <w:tab/>
        </w:r>
        <w:r w:rsidR="00AA3793">
          <w:rPr>
            <w:noProof/>
            <w:webHidden/>
          </w:rPr>
          <w:fldChar w:fldCharType="begin"/>
        </w:r>
        <w:r w:rsidR="00AA3793">
          <w:rPr>
            <w:noProof/>
            <w:webHidden/>
          </w:rPr>
          <w:instrText xml:space="preserve"> PAGEREF _Toc9399864 \h </w:instrText>
        </w:r>
        <w:r w:rsidR="00AA3793">
          <w:rPr>
            <w:noProof/>
            <w:webHidden/>
          </w:rPr>
        </w:r>
        <w:r w:rsidR="00AA3793">
          <w:rPr>
            <w:noProof/>
            <w:webHidden/>
          </w:rPr>
          <w:fldChar w:fldCharType="separate"/>
        </w:r>
        <w:r w:rsidR="00AA3793">
          <w:rPr>
            <w:noProof/>
            <w:webHidden/>
          </w:rPr>
          <w:t>25</w:t>
        </w:r>
        <w:r w:rsidR="00AA3793">
          <w:rPr>
            <w:noProof/>
            <w:webHidden/>
          </w:rPr>
          <w:fldChar w:fldCharType="end"/>
        </w:r>
      </w:hyperlink>
    </w:p>
    <w:p w:rsidR="00AA3793" w:rsidRDefault="00BF6DD5">
      <w:pPr>
        <w:pStyle w:val="TM1"/>
        <w:tabs>
          <w:tab w:val="left" w:pos="1320"/>
          <w:tab w:val="right" w:leader="dot" w:pos="9062"/>
        </w:tabs>
        <w:rPr>
          <w:noProof/>
        </w:rPr>
      </w:pPr>
      <w:hyperlink w:anchor="_Toc9399865" w:history="1">
        <w:r w:rsidR="00AA3793" w:rsidRPr="00CD21FD">
          <w:rPr>
            <w:rStyle w:val="Lienhypertexte"/>
            <w:rFonts w:ascii="Cambria" w:hAnsi="Cambria"/>
            <w:noProof/>
          </w:rPr>
          <w:t>Figure 22.</w:t>
        </w:r>
        <w:r w:rsidR="00AA3793">
          <w:rPr>
            <w:noProof/>
          </w:rPr>
          <w:tab/>
        </w:r>
        <w:r w:rsidR="00AA3793" w:rsidRPr="00CD21FD">
          <w:rPr>
            <w:rStyle w:val="Lienhypertexte"/>
            <w:noProof/>
          </w:rPr>
          <w:t>Exemple de diagramme de cas d'utilisation modélisant une borne d'accès à une banque.</w:t>
        </w:r>
        <w:r w:rsidR="00AA3793">
          <w:rPr>
            <w:noProof/>
            <w:webHidden/>
          </w:rPr>
          <w:tab/>
        </w:r>
        <w:r w:rsidR="00AA3793">
          <w:rPr>
            <w:noProof/>
            <w:webHidden/>
          </w:rPr>
          <w:fldChar w:fldCharType="begin"/>
        </w:r>
        <w:r w:rsidR="00AA3793">
          <w:rPr>
            <w:noProof/>
            <w:webHidden/>
          </w:rPr>
          <w:instrText xml:space="preserve"> PAGEREF _Toc9399865 \h </w:instrText>
        </w:r>
        <w:r w:rsidR="00AA3793">
          <w:rPr>
            <w:noProof/>
            <w:webHidden/>
          </w:rPr>
        </w:r>
        <w:r w:rsidR="00AA3793">
          <w:rPr>
            <w:noProof/>
            <w:webHidden/>
          </w:rPr>
          <w:fldChar w:fldCharType="separate"/>
        </w:r>
        <w:r w:rsidR="00AA3793">
          <w:rPr>
            <w:noProof/>
            <w:webHidden/>
          </w:rPr>
          <w:t>25</w:t>
        </w:r>
        <w:r w:rsidR="00AA3793">
          <w:rPr>
            <w:noProof/>
            <w:webHidden/>
          </w:rPr>
          <w:fldChar w:fldCharType="end"/>
        </w:r>
      </w:hyperlink>
    </w:p>
    <w:p w:rsidR="00AA3793" w:rsidRDefault="00BF6DD5">
      <w:pPr>
        <w:pStyle w:val="TM1"/>
        <w:tabs>
          <w:tab w:val="left" w:pos="1320"/>
          <w:tab w:val="right" w:leader="dot" w:pos="9062"/>
        </w:tabs>
        <w:rPr>
          <w:noProof/>
        </w:rPr>
      </w:pPr>
      <w:hyperlink w:anchor="_Toc9399866" w:history="1">
        <w:r w:rsidR="00AA3793" w:rsidRPr="00CD21FD">
          <w:rPr>
            <w:rStyle w:val="Lienhypertexte"/>
            <w:rFonts w:ascii="Cambria" w:hAnsi="Cambria"/>
            <w:noProof/>
          </w:rPr>
          <w:t>Figure 23.</w:t>
        </w:r>
        <w:r w:rsidR="00AA3793">
          <w:rPr>
            <w:noProof/>
          </w:rPr>
          <w:tab/>
        </w:r>
        <w:r w:rsidR="00AA3793" w:rsidRPr="00CD21FD">
          <w:rPr>
            <w:rStyle w:val="Lienhypertexte"/>
            <w:noProof/>
          </w:rPr>
          <w:t>Exemple de diagramme de cas d'utilisation</w:t>
        </w:r>
        <w:r w:rsidR="00AA3793">
          <w:rPr>
            <w:noProof/>
            <w:webHidden/>
          </w:rPr>
          <w:tab/>
        </w:r>
        <w:r w:rsidR="00AA3793">
          <w:rPr>
            <w:noProof/>
            <w:webHidden/>
          </w:rPr>
          <w:fldChar w:fldCharType="begin"/>
        </w:r>
        <w:r w:rsidR="00AA3793">
          <w:rPr>
            <w:noProof/>
            <w:webHidden/>
          </w:rPr>
          <w:instrText xml:space="preserve"> PAGEREF _Toc9399866 \h </w:instrText>
        </w:r>
        <w:r w:rsidR="00AA3793">
          <w:rPr>
            <w:noProof/>
            <w:webHidden/>
          </w:rPr>
        </w:r>
        <w:r w:rsidR="00AA3793">
          <w:rPr>
            <w:noProof/>
            <w:webHidden/>
          </w:rPr>
          <w:fldChar w:fldCharType="separate"/>
        </w:r>
        <w:r w:rsidR="00AA3793">
          <w:rPr>
            <w:noProof/>
            <w:webHidden/>
          </w:rPr>
          <w:t>26</w:t>
        </w:r>
        <w:r w:rsidR="00AA3793">
          <w:rPr>
            <w:noProof/>
            <w:webHidden/>
          </w:rPr>
          <w:fldChar w:fldCharType="end"/>
        </w:r>
      </w:hyperlink>
    </w:p>
    <w:p w:rsidR="00AA3793" w:rsidRDefault="00BF6DD5">
      <w:pPr>
        <w:pStyle w:val="TM1"/>
        <w:tabs>
          <w:tab w:val="left" w:pos="1320"/>
          <w:tab w:val="right" w:leader="dot" w:pos="9062"/>
        </w:tabs>
        <w:rPr>
          <w:noProof/>
        </w:rPr>
      </w:pPr>
      <w:hyperlink w:anchor="_Toc9399867" w:history="1">
        <w:r w:rsidR="00AA3793" w:rsidRPr="00CD21FD">
          <w:rPr>
            <w:rStyle w:val="Lienhypertexte"/>
            <w:rFonts w:ascii="Cambria" w:hAnsi="Cambria"/>
            <w:noProof/>
          </w:rPr>
          <w:t>Figure 24.</w:t>
        </w:r>
        <w:r w:rsidR="00AA3793">
          <w:rPr>
            <w:noProof/>
          </w:rPr>
          <w:tab/>
        </w:r>
        <w:r w:rsidR="00AA3793" w:rsidRPr="00CD21FD">
          <w:rPr>
            <w:rStyle w:val="Lienhypertexte"/>
            <w:noProof/>
          </w:rPr>
          <w:t>Relations entre cas pour décomposer un cas complexe</w:t>
        </w:r>
        <w:r w:rsidR="00AA3793">
          <w:rPr>
            <w:noProof/>
            <w:webHidden/>
          </w:rPr>
          <w:tab/>
        </w:r>
        <w:r w:rsidR="00AA3793">
          <w:rPr>
            <w:noProof/>
            <w:webHidden/>
          </w:rPr>
          <w:fldChar w:fldCharType="begin"/>
        </w:r>
        <w:r w:rsidR="00AA3793">
          <w:rPr>
            <w:noProof/>
            <w:webHidden/>
          </w:rPr>
          <w:instrText xml:space="preserve"> PAGEREF _Toc9399867 \h </w:instrText>
        </w:r>
        <w:r w:rsidR="00AA3793">
          <w:rPr>
            <w:noProof/>
            <w:webHidden/>
          </w:rPr>
        </w:r>
        <w:r w:rsidR="00AA3793">
          <w:rPr>
            <w:noProof/>
            <w:webHidden/>
          </w:rPr>
          <w:fldChar w:fldCharType="separate"/>
        </w:r>
        <w:r w:rsidR="00AA3793">
          <w:rPr>
            <w:noProof/>
            <w:webHidden/>
          </w:rPr>
          <w:t>27</w:t>
        </w:r>
        <w:r w:rsidR="00AA3793">
          <w:rPr>
            <w:noProof/>
            <w:webHidden/>
          </w:rPr>
          <w:fldChar w:fldCharType="end"/>
        </w:r>
      </w:hyperlink>
    </w:p>
    <w:p w:rsidR="00AA3793" w:rsidRDefault="00BF6DD5">
      <w:pPr>
        <w:pStyle w:val="TM1"/>
        <w:tabs>
          <w:tab w:val="left" w:pos="1320"/>
          <w:tab w:val="right" w:leader="dot" w:pos="9062"/>
        </w:tabs>
        <w:rPr>
          <w:noProof/>
        </w:rPr>
      </w:pPr>
      <w:hyperlink w:anchor="_Toc9399868" w:history="1">
        <w:r w:rsidR="00AA3793" w:rsidRPr="00CD21FD">
          <w:rPr>
            <w:rStyle w:val="Lienhypertexte"/>
            <w:rFonts w:ascii="Cambria" w:hAnsi="Cambria"/>
            <w:noProof/>
          </w:rPr>
          <w:t>Figure 25.</w:t>
        </w:r>
        <w:r w:rsidR="00AA3793">
          <w:rPr>
            <w:noProof/>
          </w:rPr>
          <w:tab/>
        </w:r>
        <w:r w:rsidR="00AA3793" w:rsidRPr="00CD21FD">
          <w:rPr>
            <w:rStyle w:val="Lienhypertexte"/>
            <w:noProof/>
          </w:rPr>
          <w:t>Représentation graphique des nœuds d'activité</w:t>
        </w:r>
        <w:r w:rsidR="00AA3793">
          <w:rPr>
            <w:noProof/>
            <w:webHidden/>
          </w:rPr>
          <w:tab/>
        </w:r>
        <w:r w:rsidR="00AA3793">
          <w:rPr>
            <w:noProof/>
            <w:webHidden/>
          </w:rPr>
          <w:fldChar w:fldCharType="begin"/>
        </w:r>
        <w:r w:rsidR="00AA3793">
          <w:rPr>
            <w:noProof/>
            <w:webHidden/>
          </w:rPr>
          <w:instrText xml:space="preserve"> PAGEREF _Toc9399868 \h </w:instrText>
        </w:r>
        <w:r w:rsidR="00AA3793">
          <w:rPr>
            <w:noProof/>
            <w:webHidden/>
          </w:rPr>
        </w:r>
        <w:r w:rsidR="00AA3793">
          <w:rPr>
            <w:noProof/>
            <w:webHidden/>
          </w:rPr>
          <w:fldChar w:fldCharType="separate"/>
        </w:r>
        <w:r w:rsidR="00AA3793">
          <w:rPr>
            <w:noProof/>
            <w:webHidden/>
          </w:rPr>
          <w:t>28</w:t>
        </w:r>
        <w:r w:rsidR="00AA3793">
          <w:rPr>
            <w:noProof/>
            <w:webHidden/>
          </w:rPr>
          <w:fldChar w:fldCharType="end"/>
        </w:r>
      </w:hyperlink>
    </w:p>
    <w:p w:rsidR="00AA3793" w:rsidRDefault="00BF6DD5">
      <w:pPr>
        <w:pStyle w:val="TM1"/>
        <w:tabs>
          <w:tab w:val="left" w:pos="1320"/>
          <w:tab w:val="right" w:leader="dot" w:pos="9062"/>
        </w:tabs>
        <w:rPr>
          <w:noProof/>
        </w:rPr>
      </w:pPr>
      <w:hyperlink w:anchor="_Toc9399869" w:history="1">
        <w:r w:rsidR="00AA3793" w:rsidRPr="00CD21FD">
          <w:rPr>
            <w:rStyle w:val="Lienhypertexte"/>
            <w:rFonts w:ascii="Cambria" w:hAnsi="Cambria"/>
            <w:noProof/>
          </w:rPr>
          <w:t>Figure 26.</w:t>
        </w:r>
        <w:r w:rsidR="00AA3793">
          <w:rPr>
            <w:noProof/>
          </w:rPr>
          <w:tab/>
        </w:r>
        <w:r w:rsidR="00AA3793" w:rsidRPr="00CD21FD">
          <w:rPr>
            <w:rStyle w:val="Lienhypertexte"/>
            <w:noProof/>
          </w:rPr>
          <w:t>Exemple de diagramme d'activités modélisant le fonctionnement d'une borne bancaire</w:t>
        </w:r>
        <w:r w:rsidR="00AA3793">
          <w:rPr>
            <w:noProof/>
            <w:webHidden/>
          </w:rPr>
          <w:tab/>
        </w:r>
        <w:r w:rsidR="00AA3793">
          <w:rPr>
            <w:noProof/>
            <w:webHidden/>
          </w:rPr>
          <w:fldChar w:fldCharType="begin"/>
        </w:r>
        <w:r w:rsidR="00AA3793">
          <w:rPr>
            <w:noProof/>
            <w:webHidden/>
          </w:rPr>
          <w:instrText xml:space="preserve"> PAGEREF _Toc9399869 \h </w:instrText>
        </w:r>
        <w:r w:rsidR="00AA3793">
          <w:rPr>
            <w:noProof/>
            <w:webHidden/>
          </w:rPr>
        </w:r>
        <w:r w:rsidR="00AA3793">
          <w:rPr>
            <w:noProof/>
            <w:webHidden/>
          </w:rPr>
          <w:fldChar w:fldCharType="separate"/>
        </w:r>
        <w:r w:rsidR="00AA3793">
          <w:rPr>
            <w:noProof/>
            <w:webHidden/>
          </w:rPr>
          <w:t>29</w:t>
        </w:r>
        <w:r w:rsidR="00AA3793">
          <w:rPr>
            <w:noProof/>
            <w:webHidden/>
          </w:rPr>
          <w:fldChar w:fldCharType="end"/>
        </w:r>
      </w:hyperlink>
    </w:p>
    <w:p w:rsidR="00AA3793" w:rsidRDefault="00BF6DD5">
      <w:pPr>
        <w:pStyle w:val="TM1"/>
        <w:tabs>
          <w:tab w:val="left" w:pos="1320"/>
          <w:tab w:val="right" w:leader="dot" w:pos="9062"/>
        </w:tabs>
        <w:rPr>
          <w:noProof/>
        </w:rPr>
      </w:pPr>
      <w:hyperlink w:anchor="_Toc9399870" w:history="1">
        <w:r w:rsidR="00AA3793" w:rsidRPr="00CD21FD">
          <w:rPr>
            <w:rStyle w:val="Lienhypertexte"/>
            <w:rFonts w:ascii="Cambria" w:hAnsi="Cambria"/>
            <w:noProof/>
          </w:rPr>
          <w:t>Figure 27.</w:t>
        </w:r>
        <w:r w:rsidR="00AA3793">
          <w:rPr>
            <w:noProof/>
          </w:rPr>
          <w:tab/>
        </w:r>
        <w:r w:rsidR="00AA3793" w:rsidRPr="00CD21FD">
          <w:rPr>
            <w:rStyle w:val="Lienhypertexte"/>
            <w:noProof/>
          </w:rPr>
          <w:t>Un diagramme d'états-transitions simple</w:t>
        </w:r>
        <w:r w:rsidR="00AA3793">
          <w:rPr>
            <w:noProof/>
            <w:webHidden/>
          </w:rPr>
          <w:tab/>
        </w:r>
        <w:r w:rsidR="00AA3793">
          <w:rPr>
            <w:noProof/>
            <w:webHidden/>
          </w:rPr>
          <w:fldChar w:fldCharType="begin"/>
        </w:r>
        <w:r w:rsidR="00AA3793">
          <w:rPr>
            <w:noProof/>
            <w:webHidden/>
          </w:rPr>
          <w:instrText xml:space="preserve"> PAGEREF _Toc9399870 \h </w:instrText>
        </w:r>
        <w:r w:rsidR="00AA3793">
          <w:rPr>
            <w:noProof/>
            <w:webHidden/>
          </w:rPr>
        </w:r>
        <w:r w:rsidR="00AA3793">
          <w:rPr>
            <w:noProof/>
            <w:webHidden/>
          </w:rPr>
          <w:fldChar w:fldCharType="separate"/>
        </w:r>
        <w:r w:rsidR="00AA3793">
          <w:rPr>
            <w:noProof/>
            <w:webHidden/>
          </w:rPr>
          <w:t>30</w:t>
        </w:r>
        <w:r w:rsidR="00AA3793">
          <w:rPr>
            <w:noProof/>
            <w:webHidden/>
          </w:rPr>
          <w:fldChar w:fldCharType="end"/>
        </w:r>
      </w:hyperlink>
    </w:p>
    <w:p w:rsidR="00AA3793" w:rsidRDefault="00BF6DD5">
      <w:pPr>
        <w:pStyle w:val="TM1"/>
        <w:tabs>
          <w:tab w:val="left" w:pos="1320"/>
          <w:tab w:val="right" w:leader="dot" w:pos="9062"/>
        </w:tabs>
        <w:rPr>
          <w:noProof/>
        </w:rPr>
      </w:pPr>
      <w:hyperlink w:anchor="_Toc9399871" w:history="1">
        <w:r w:rsidR="00AA3793" w:rsidRPr="00CD21FD">
          <w:rPr>
            <w:rStyle w:val="Lienhypertexte"/>
            <w:rFonts w:ascii="Cambria" w:hAnsi="Cambria"/>
            <w:noProof/>
          </w:rPr>
          <w:t>Figure 28.</w:t>
        </w:r>
        <w:r w:rsidR="00AA3793">
          <w:rPr>
            <w:noProof/>
          </w:rPr>
          <w:tab/>
        </w:r>
        <w:r w:rsidR="00AA3793" w:rsidRPr="00CD21FD">
          <w:rPr>
            <w:rStyle w:val="Lienhypertexte"/>
            <w:noProof/>
          </w:rPr>
          <w:t>Exemple d’état simple</w:t>
        </w:r>
        <w:r w:rsidR="00AA3793">
          <w:rPr>
            <w:noProof/>
            <w:webHidden/>
          </w:rPr>
          <w:tab/>
        </w:r>
        <w:r w:rsidR="00AA3793">
          <w:rPr>
            <w:noProof/>
            <w:webHidden/>
          </w:rPr>
          <w:fldChar w:fldCharType="begin"/>
        </w:r>
        <w:r w:rsidR="00AA3793">
          <w:rPr>
            <w:noProof/>
            <w:webHidden/>
          </w:rPr>
          <w:instrText xml:space="preserve"> PAGEREF _Toc9399871 \h </w:instrText>
        </w:r>
        <w:r w:rsidR="00AA3793">
          <w:rPr>
            <w:noProof/>
            <w:webHidden/>
          </w:rPr>
        </w:r>
        <w:r w:rsidR="00AA3793">
          <w:rPr>
            <w:noProof/>
            <w:webHidden/>
          </w:rPr>
          <w:fldChar w:fldCharType="separate"/>
        </w:r>
        <w:r w:rsidR="00AA3793">
          <w:rPr>
            <w:noProof/>
            <w:webHidden/>
          </w:rPr>
          <w:t>30</w:t>
        </w:r>
        <w:r w:rsidR="00AA3793">
          <w:rPr>
            <w:noProof/>
            <w:webHidden/>
          </w:rPr>
          <w:fldChar w:fldCharType="end"/>
        </w:r>
      </w:hyperlink>
    </w:p>
    <w:p w:rsidR="00AA3793" w:rsidRDefault="00BF6DD5">
      <w:pPr>
        <w:pStyle w:val="TM1"/>
        <w:tabs>
          <w:tab w:val="left" w:pos="1320"/>
          <w:tab w:val="right" w:leader="dot" w:pos="9062"/>
        </w:tabs>
        <w:rPr>
          <w:noProof/>
        </w:rPr>
      </w:pPr>
      <w:hyperlink w:anchor="_Toc9399872" w:history="1">
        <w:r w:rsidR="00AA3793" w:rsidRPr="00CD21FD">
          <w:rPr>
            <w:rStyle w:val="Lienhypertexte"/>
            <w:rFonts w:ascii="Cambria" w:hAnsi="Cambria"/>
            <w:noProof/>
          </w:rPr>
          <w:t>Figure 29.</w:t>
        </w:r>
        <w:r w:rsidR="00AA3793">
          <w:rPr>
            <w:noProof/>
          </w:rPr>
          <w:tab/>
        </w:r>
        <w:r w:rsidR="00AA3793" w:rsidRPr="00CD21FD">
          <w:rPr>
            <w:rStyle w:val="Lienhypertexte"/>
            <w:noProof/>
          </w:rPr>
          <w:t>Représentation graphique de l’état initial</w:t>
        </w:r>
        <w:r w:rsidR="00AA3793">
          <w:rPr>
            <w:noProof/>
            <w:webHidden/>
          </w:rPr>
          <w:tab/>
        </w:r>
        <w:r w:rsidR="00AA3793">
          <w:rPr>
            <w:noProof/>
            <w:webHidden/>
          </w:rPr>
          <w:fldChar w:fldCharType="begin"/>
        </w:r>
        <w:r w:rsidR="00AA3793">
          <w:rPr>
            <w:noProof/>
            <w:webHidden/>
          </w:rPr>
          <w:instrText xml:space="preserve"> PAGEREF _Toc9399872 \h </w:instrText>
        </w:r>
        <w:r w:rsidR="00AA3793">
          <w:rPr>
            <w:noProof/>
            <w:webHidden/>
          </w:rPr>
        </w:r>
        <w:r w:rsidR="00AA3793">
          <w:rPr>
            <w:noProof/>
            <w:webHidden/>
          </w:rPr>
          <w:fldChar w:fldCharType="separate"/>
        </w:r>
        <w:r w:rsidR="00AA3793">
          <w:rPr>
            <w:noProof/>
            <w:webHidden/>
          </w:rPr>
          <w:t>31</w:t>
        </w:r>
        <w:r w:rsidR="00AA3793">
          <w:rPr>
            <w:noProof/>
            <w:webHidden/>
          </w:rPr>
          <w:fldChar w:fldCharType="end"/>
        </w:r>
      </w:hyperlink>
    </w:p>
    <w:p w:rsidR="00AA3793" w:rsidRDefault="00BF6DD5">
      <w:pPr>
        <w:pStyle w:val="TM1"/>
        <w:tabs>
          <w:tab w:val="left" w:pos="1320"/>
          <w:tab w:val="right" w:leader="dot" w:pos="9062"/>
        </w:tabs>
        <w:rPr>
          <w:noProof/>
        </w:rPr>
      </w:pPr>
      <w:hyperlink w:anchor="_Toc9399873" w:history="1">
        <w:r w:rsidR="00AA3793" w:rsidRPr="00CD21FD">
          <w:rPr>
            <w:rStyle w:val="Lienhypertexte"/>
            <w:rFonts w:ascii="Cambria" w:hAnsi="Cambria"/>
            <w:noProof/>
          </w:rPr>
          <w:t>Figure 30.</w:t>
        </w:r>
        <w:r w:rsidR="00AA3793">
          <w:rPr>
            <w:noProof/>
          </w:rPr>
          <w:tab/>
        </w:r>
        <w:r w:rsidR="00AA3793" w:rsidRPr="00CD21FD">
          <w:rPr>
            <w:rStyle w:val="Lienhypertexte"/>
            <w:noProof/>
          </w:rPr>
          <w:t>Représentation graphique de l'état final</w:t>
        </w:r>
        <w:r w:rsidR="00AA3793">
          <w:rPr>
            <w:noProof/>
            <w:webHidden/>
          </w:rPr>
          <w:tab/>
        </w:r>
        <w:r w:rsidR="00AA3793">
          <w:rPr>
            <w:noProof/>
            <w:webHidden/>
          </w:rPr>
          <w:fldChar w:fldCharType="begin"/>
        </w:r>
        <w:r w:rsidR="00AA3793">
          <w:rPr>
            <w:noProof/>
            <w:webHidden/>
          </w:rPr>
          <w:instrText xml:space="preserve"> PAGEREF _Toc9399873 \h </w:instrText>
        </w:r>
        <w:r w:rsidR="00AA3793">
          <w:rPr>
            <w:noProof/>
            <w:webHidden/>
          </w:rPr>
        </w:r>
        <w:r w:rsidR="00AA3793">
          <w:rPr>
            <w:noProof/>
            <w:webHidden/>
          </w:rPr>
          <w:fldChar w:fldCharType="separate"/>
        </w:r>
        <w:r w:rsidR="00AA3793">
          <w:rPr>
            <w:noProof/>
            <w:webHidden/>
          </w:rPr>
          <w:t>31</w:t>
        </w:r>
        <w:r w:rsidR="00AA3793">
          <w:rPr>
            <w:noProof/>
            <w:webHidden/>
          </w:rPr>
          <w:fldChar w:fldCharType="end"/>
        </w:r>
      </w:hyperlink>
    </w:p>
    <w:p w:rsidR="00AA3793" w:rsidRDefault="00BF6DD5">
      <w:pPr>
        <w:pStyle w:val="TM1"/>
        <w:tabs>
          <w:tab w:val="left" w:pos="1320"/>
          <w:tab w:val="right" w:leader="dot" w:pos="9062"/>
        </w:tabs>
        <w:rPr>
          <w:noProof/>
        </w:rPr>
      </w:pPr>
      <w:hyperlink w:anchor="_Toc9399874" w:history="1">
        <w:r w:rsidR="00AA3793" w:rsidRPr="00CD21FD">
          <w:rPr>
            <w:rStyle w:val="Lienhypertexte"/>
            <w:rFonts w:ascii="Cambria" w:hAnsi="Cambria"/>
            <w:noProof/>
          </w:rPr>
          <w:t>Figure 31.</w:t>
        </w:r>
        <w:r w:rsidR="00AA3793">
          <w:rPr>
            <w:noProof/>
          </w:rPr>
          <w:tab/>
        </w:r>
        <w:r w:rsidR="00AA3793" w:rsidRPr="00CD21FD">
          <w:rPr>
            <w:rStyle w:val="Lienhypertexte"/>
            <w:noProof/>
          </w:rPr>
          <w:t>Exemple d’utilisation avec point de décision</w:t>
        </w:r>
        <w:r w:rsidR="00AA3793">
          <w:rPr>
            <w:noProof/>
            <w:webHidden/>
          </w:rPr>
          <w:tab/>
        </w:r>
        <w:r w:rsidR="00AA3793">
          <w:rPr>
            <w:noProof/>
            <w:webHidden/>
          </w:rPr>
          <w:fldChar w:fldCharType="begin"/>
        </w:r>
        <w:r w:rsidR="00AA3793">
          <w:rPr>
            <w:noProof/>
            <w:webHidden/>
          </w:rPr>
          <w:instrText xml:space="preserve"> PAGEREF _Toc9399874 \h </w:instrText>
        </w:r>
        <w:r w:rsidR="00AA3793">
          <w:rPr>
            <w:noProof/>
            <w:webHidden/>
          </w:rPr>
        </w:r>
        <w:r w:rsidR="00AA3793">
          <w:rPr>
            <w:noProof/>
            <w:webHidden/>
          </w:rPr>
          <w:fldChar w:fldCharType="separate"/>
        </w:r>
        <w:r w:rsidR="00AA3793">
          <w:rPr>
            <w:noProof/>
            <w:webHidden/>
          </w:rPr>
          <w:t>32</w:t>
        </w:r>
        <w:r w:rsidR="00AA3793">
          <w:rPr>
            <w:noProof/>
            <w:webHidden/>
          </w:rPr>
          <w:fldChar w:fldCharType="end"/>
        </w:r>
      </w:hyperlink>
    </w:p>
    <w:p w:rsidR="00AA3793" w:rsidRDefault="00BF6DD5">
      <w:pPr>
        <w:pStyle w:val="TM1"/>
        <w:tabs>
          <w:tab w:val="left" w:pos="1320"/>
          <w:tab w:val="right" w:leader="dot" w:pos="9062"/>
        </w:tabs>
        <w:rPr>
          <w:noProof/>
        </w:rPr>
      </w:pPr>
      <w:hyperlink w:anchor="_Toc9399875" w:history="1">
        <w:r w:rsidR="00AA3793" w:rsidRPr="00CD21FD">
          <w:rPr>
            <w:rStyle w:val="Lienhypertexte"/>
            <w:rFonts w:ascii="Cambria" w:hAnsi="Cambria"/>
            <w:noProof/>
          </w:rPr>
          <w:t>Figure 32.</w:t>
        </w:r>
        <w:r w:rsidR="00AA3793">
          <w:rPr>
            <w:noProof/>
          </w:rPr>
          <w:tab/>
        </w:r>
        <w:r w:rsidR="00AA3793" w:rsidRPr="00CD21FD">
          <w:rPr>
            <w:rStyle w:val="Lienhypertexte"/>
            <w:noProof/>
          </w:rPr>
          <w:t>Représentation d’un système asynchrone</w:t>
        </w:r>
        <w:r w:rsidR="00AA3793">
          <w:rPr>
            <w:noProof/>
            <w:webHidden/>
          </w:rPr>
          <w:tab/>
        </w:r>
        <w:r w:rsidR="00AA3793">
          <w:rPr>
            <w:noProof/>
            <w:webHidden/>
          </w:rPr>
          <w:fldChar w:fldCharType="begin"/>
        </w:r>
        <w:r w:rsidR="00AA3793">
          <w:rPr>
            <w:noProof/>
            <w:webHidden/>
          </w:rPr>
          <w:instrText xml:space="preserve"> PAGEREF _Toc9399875 \h </w:instrText>
        </w:r>
        <w:r w:rsidR="00AA3793">
          <w:rPr>
            <w:noProof/>
            <w:webHidden/>
          </w:rPr>
        </w:r>
        <w:r w:rsidR="00AA3793">
          <w:rPr>
            <w:noProof/>
            <w:webHidden/>
          </w:rPr>
          <w:fldChar w:fldCharType="separate"/>
        </w:r>
        <w:r w:rsidR="00AA3793">
          <w:rPr>
            <w:noProof/>
            <w:webHidden/>
          </w:rPr>
          <w:t>33</w:t>
        </w:r>
        <w:r w:rsidR="00AA3793">
          <w:rPr>
            <w:noProof/>
            <w:webHidden/>
          </w:rPr>
          <w:fldChar w:fldCharType="end"/>
        </w:r>
      </w:hyperlink>
    </w:p>
    <w:p w:rsidR="00AA3793" w:rsidRDefault="00BF6DD5">
      <w:pPr>
        <w:pStyle w:val="TM1"/>
        <w:tabs>
          <w:tab w:val="left" w:pos="1320"/>
          <w:tab w:val="right" w:leader="dot" w:pos="9062"/>
        </w:tabs>
        <w:rPr>
          <w:noProof/>
        </w:rPr>
      </w:pPr>
      <w:hyperlink w:anchor="_Toc9399876" w:history="1">
        <w:r w:rsidR="00AA3793" w:rsidRPr="00CD21FD">
          <w:rPr>
            <w:rStyle w:val="Lienhypertexte"/>
            <w:rFonts w:ascii="Cambria" w:hAnsi="Cambria"/>
            <w:noProof/>
          </w:rPr>
          <w:t>Figure 33.</w:t>
        </w:r>
        <w:r w:rsidR="00AA3793">
          <w:rPr>
            <w:noProof/>
          </w:rPr>
          <w:tab/>
        </w:r>
        <w:r w:rsidR="00AA3793" w:rsidRPr="00CD21FD">
          <w:rPr>
            <w:rStyle w:val="Lienhypertexte"/>
            <w:noProof/>
          </w:rPr>
          <w:t>Représentation d’un message synchrone</w:t>
        </w:r>
        <w:r w:rsidR="00AA3793">
          <w:rPr>
            <w:noProof/>
            <w:webHidden/>
          </w:rPr>
          <w:tab/>
        </w:r>
        <w:r w:rsidR="00AA3793">
          <w:rPr>
            <w:noProof/>
            <w:webHidden/>
          </w:rPr>
          <w:fldChar w:fldCharType="begin"/>
        </w:r>
        <w:r w:rsidR="00AA3793">
          <w:rPr>
            <w:noProof/>
            <w:webHidden/>
          </w:rPr>
          <w:instrText xml:space="preserve"> PAGEREF _Toc9399876 \h </w:instrText>
        </w:r>
        <w:r w:rsidR="00AA3793">
          <w:rPr>
            <w:noProof/>
            <w:webHidden/>
          </w:rPr>
        </w:r>
        <w:r w:rsidR="00AA3793">
          <w:rPr>
            <w:noProof/>
            <w:webHidden/>
          </w:rPr>
          <w:fldChar w:fldCharType="separate"/>
        </w:r>
        <w:r w:rsidR="00AA3793">
          <w:rPr>
            <w:noProof/>
            <w:webHidden/>
          </w:rPr>
          <w:t>33</w:t>
        </w:r>
        <w:r w:rsidR="00AA3793">
          <w:rPr>
            <w:noProof/>
            <w:webHidden/>
          </w:rPr>
          <w:fldChar w:fldCharType="end"/>
        </w:r>
      </w:hyperlink>
    </w:p>
    <w:p w:rsidR="00AA3793" w:rsidRDefault="00BF6DD5">
      <w:pPr>
        <w:pStyle w:val="TM1"/>
        <w:tabs>
          <w:tab w:val="left" w:pos="1320"/>
          <w:tab w:val="right" w:leader="dot" w:pos="9062"/>
        </w:tabs>
        <w:rPr>
          <w:noProof/>
        </w:rPr>
      </w:pPr>
      <w:hyperlink w:anchor="_Toc9399877" w:history="1">
        <w:r w:rsidR="00AA3793" w:rsidRPr="00CD21FD">
          <w:rPr>
            <w:rStyle w:val="Lienhypertexte"/>
            <w:rFonts w:ascii="Cambria" w:hAnsi="Cambria"/>
            <w:noProof/>
          </w:rPr>
          <w:t>Figure 34.</w:t>
        </w:r>
        <w:r w:rsidR="00AA3793">
          <w:rPr>
            <w:noProof/>
          </w:rPr>
          <w:tab/>
        </w:r>
        <w:r w:rsidR="00AA3793" w:rsidRPr="00CD21FD">
          <w:rPr>
            <w:rStyle w:val="Lienhypertexte"/>
            <w:noProof/>
          </w:rPr>
          <w:t>Représentation d’un message de création et de destruction d’instance</w:t>
        </w:r>
        <w:r w:rsidR="00AA3793">
          <w:rPr>
            <w:noProof/>
            <w:webHidden/>
          </w:rPr>
          <w:tab/>
        </w:r>
        <w:r w:rsidR="00AA3793">
          <w:rPr>
            <w:noProof/>
            <w:webHidden/>
          </w:rPr>
          <w:fldChar w:fldCharType="begin"/>
        </w:r>
        <w:r w:rsidR="00AA3793">
          <w:rPr>
            <w:noProof/>
            <w:webHidden/>
          </w:rPr>
          <w:instrText xml:space="preserve"> PAGEREF _Toc9399877 \h </w:instrText>
        </w:r>
        <w:r w:rsidR="00AA3793">
          <w:rPr>
            <w:noProof/>
            <w:webHidden/>
          </w:rPr>
        </w:r>
        <w:r w:rsidR="00AA3793">
          <w:rPr>
            <w:noProof/>
            <w:webHidden/>
          </w:rPr>
          <w:fldChar w:fldCharType="separate"/>
        </w:r>
        <w:r w:rsidR="00AA3793">
          <w:rPr>
            <w:noProof/>
            <w:webHidden/>
          </w:rPr>
          <w:t>34</w:t>
        </w:r>
        <w:r w:rsidR="00AA3793">
          <w:rPr>
            <w:noProof/>
            <w:webHidden/>
          </w:rPr>
          <w:fldChar w:fldCharType="end"/>
        </w:r>
      </w:hyperlink>
    </w:p>
    <w:p w:rsidR="00AA3793" w:rsidRDefault="00BF6DD5">
      <w:pPr>
        <w:pStyle w:val="TM1"/>
        <w:tabs>
          <w:tab w:val="left" w:pos="1320"/>
          <w:tab w:val="right" w:leader="dot" w:pos="9062"/>
        </w:tabs>
        <w:rPr>
          <w:noProof/>
        </w:rPr>
      </w:pPr>
      <w:hyperlink w:anchor="_Toc9399878" w:history="1">
        <w:r w:rsidR="00AA3793" w:rsidRPr="00CD21FD">
          <w:rPr>
            <w:rStyle w:val="Lienhypertexte"/>
            <w:rFonts w:ascii="Cambria" w:hAnsi="Cambria"/>
            <w:noProof/>
          </w:rPr>
          <w:t>Figure 35.</w:t>
        </w:r>
        <w:r w:rsidR="00AA3793">
          <w:rPr>
            <w:noProof/>
          </w:rPr>
          <w:tab/>
        </w:r>
        <w:r w:rsidR="00AA3793" w:rsidRPr="00CD21FD">
          <w:rPr>
            <w:rStyle w:val="Lienhypertexte"/>
            <w:noProof/>
          </w:rPr>
          <w:t>Syntaxe des messages et des réponses</w:t>
        </w:r>
        <w:r w:rsidR="00AA3793">
          <w:rPr>
            <w:noProof/>
            <w:webHidden/>
          </w:rPr>
          <w:tab/>
        </w:r>
        <w:r w:rsidR="00AA3793">
          <w:rPr>
            <w:noProof/>
            <w:webHidden/>
          </w:rPr>
          <w:fldChar w:fldCharType="begin"/>
        </w:r>
        <w:r w:rsidR="00AA3793">
          <w:rPr>
            <w:noProof/>
            <w:webHidden/>
          </w:rPr>
          <w:instrText xml:space="preserve"> PAGEREF _Toc9399878 \h </w:instrText>
        </w:r>
        <w:r w:rsidR="00AA3793">
          <w:rPr>
            <w:noProof/>
            <w:webHidden/>
          </w:rPr>
        </w:r>
        <w:r w:rsidR="00AA3793">
          <w:rPr>
            <w:noProof/>
            <w:webHidden/>
          </w:rPr>
          <w:fldChar w:fldCharType="separate"/>
        </w:r>
        <w:r w:rsidR="00AA3793">
          <w:rPr>
            <w:noProof/>
            <w:webHidden/>
          </w:rPr>
          <w:t>35</w:t>
        </w:r>
        <w:r w:rsidR="00AA3793">
          <w:rPr>
            <w:noProof/>
            <w:webHidden/>
          </w:rPr>
          <w:fldChar w:fldCharType="end"/>
        </w:r>
      </w:hyperlink>
    </w:p>
    <w:p w:rsidR="00AA3793" w:rsidRDefault="00BF6DD5">
      <w:pPr>
        <w:pStyle w:val="TM1"/>
        <w:tabs>
          <w:tab w:val="left" w:pos="1320"/>
          <w:tab w:val="right" w:leader="dot" w:pos="9062"/>
        </w:tabs>
        <w:rPr>
          <w:noProof/>
        </w:rPr>
      </w:pPr>
      <w:hyperlink w:anchor="_Toc9399879" w:history="1">
        <w:r w:rsidR="00AA3793" w:rsidRPr="00CD21FD">
          <w:rPr>
            <w:rStyle w:val="Lienhypertexte"/>
            <w:rFonts w:ascii="Cambria" w:hAnsi="Cambria"/>
            <w:noProof/>
          </w:rPr>
          <w:t>Figure 36.</w:t>
        </w:r>
        <w:r w:rsidR="00AA3793">
          <w:rPr>
            <w:noProof/>
          </w:rPr>
          <w:tab/>
        </w:r>
        <w:r w:rsidR="00AA3793" w:rsidRPr="00CD21FD">
          <w:rPr>
            <w:rStyle w:val="Lienhypertexte"/>
            <w:noProof/>
          </w:rPr>
          <w:t>Vue d’ensemble de la méthode SCRUM</w:t>
        </w:r>
        <w:r w:rsidR="00AA3793">
          <w:rPr>
            <w:noProof/>
            <w:webHidden/>
          </w:rPr>
          <w:tab/>
        </w:r>
        <w:r w:rsidR="00AA3793">
          <w:rPr>
            <w:noProof/>
            <w:webHidden/>
          </w:rPr>
          <w:fldChar w:fldCharType="begin"/>
        </w:r>
        <w:r w:rsidR="00AA3793">
          <w:rPr>
            <w:noProof/>
            <w:webHidden/>
          </w:rPr>
          <w:instrText xml:space="preserve"> PAGEREF _Toc9399879 \h </w:instrText>
        </w:r>
        <w:r w:rsidR="00AA3793">
          <w:rPr>
            <w:noProof/>
            <w:webHidden/>
          </w:rPr>
        </w:r>
        <w:r w:rsidR="00AA3793">
          <w:rPr>
            <w:noProof/>
            <w:webHidden/>
          </w:rPr>
          <w:fldChar w:fldCharType="separate"/>
        </w:r>
        <w:r w:rsidR="00AA3793">
          <w:rPr>
            <w:noProof/>
            <w:webHidden/>
          </w:rPr>
          <w:t>36</w:t>
        </w:r>
        <w:r w:rsidR="00AA3793">
          <w:rPr>
            <w:noProof/>
            <w:webHidden/>
          </w:rPr>
          <w:fldChar w:fldCharType="end"/>
        </w:r>
      </w:hyperlink>
    </w:p>
    <w:p w:rsidR="00AA3793" w:rsidRDefault="00BF6DD5">
      <w:pPr>
        <w:pStyle w:val="TM1"/>
        <w:tabs>
          <w:tab w:val="left" w:pos="1320"/>
          <w:tab w:val="right" w:leader="dot" w:pos="9062"/>
        </w:tabs>
        <w:rPr>
          <w:noProof/>
        </w:rPr>
      </w:pPr>
      <w:hyperlink w:anchor="_Toc9399880" w:history="1">
        <w:r w:rsidR="00AA3793" w:rsidRPr="00CD21FD">
          <w:rPr>
            <w:rStyle w:val="Lienhypertexte"/>
            <w:rFonts w:ascii="Cambria" w:hAnsi="Cambria"/>
            <w:noProof/>
          </w:rPr>
          <w:t>Figure 37.</w:t>
        </w:r>
        <w:r w:rsidR="00AA3793">
          <w:rPr>
            <w:noProof/>
          </w:rPr>
          <w:tab/>
        </w:r>
        <w:r w:rsidR="00AA3793" w:rsidRPr="00CD21FD">
          <w:rPr>
            <w:rStyle w:val="Lienhypertexte"/>
            <w:noProof/>
          </w:rPr>
          <w:t>Logo IONIC</w:t>
        </w:r>
        <w:r w:rsidR="00AA3793">
          <w:rPr>
            <w:noProof/>
            <w:webHidden/>
          </w:rPr>
          <w:tab/>
        </w:r>
        <w:r w:rsidR="00AA3793">
          <w:rPr>
            <w:noProof/>
            <w:webHidden/>
          </w:rPr>
          <w:fldChar w:fldCharType="begin"/>
        </w:r>
        <w:r w:rsidR="00AA3793">
          <w:rPr>
            <w:noProof/>
            <w:webHidden/>
          </w:rPr>
          <w:instrText xml:space="preserve"> PAGEREF _Toc9399880 \h </w:instrText>
        </w:r>
        <w:r w:rsidR="00AA3793">
          <w:rPr>
            <w:noProof/>
            <w:webHidden/>
          </w:rPr>
        </w:r>
        <w:r w:rsidR="00AA3793">
          <w:rPr>
            <w:noProof/>
            <w:webHidden/>
          </w:rPr>
          <w:fldChar w:fldCharType="separate"/>
        </w:r>
        <w:r w:rsidR="00AA3793">
          <w:rPr>
            <w:noProof/>
            <w:webHidden/>
          </w:rPr>
          <w:t>40</w:t>
        </w:r>
        <w:r w:rsidR="00AA3793">
          <w:rPr>
            <w:noProof/>
            <w:webHidden/>
          </w:rPr>
          <w:fldChar w:fldCharType="end"/>
        </w:r>
      </w:hyperlink>
    </w:p>
    <w:p w:rsidR="00AA3793" w:rsidRDefault="00BF6DD5">
      <w:pPr>
        <w:pStyle w:val="TM1"/>
        <w:tabs>
          <w:tab w:val="left" w:pos="1320"/>
          <w:tab w:val="right" w:leader="dot" w:pos="9062"/>
        </w:tabs>
        <w:rPr>
          <w:noProof/>
        </w:rPr>
      </w:pPr>
      <w:hyperlink w:anchor="_Toc9399881" w:history="1">
        <w:r w:rsidR="00AA3793" w:rsidRPr="00CD21FD">
          <w:rPr>
            <w:rStyle w:val="Lienhypertexte"/>
            <w:rFonts w:ascii="Cambria" w:hAnsi="Cambria"/>
            <w:noProof/>
            <w:lang w:val="de-DE"/>
          </w:rPr>
          <w:t>Figure 38.</w:t>
        </w:r>
        <w:r w:rsidR="00AA3793">
          <w:rPr>
            <w:noProof/>
          </w:rPr>
          <w:tab/>
        </w:r>
        <w:r w:rsidR="00AA3793" w:rsidRPr="00CD21FD">
          <w:rPr>
            <w:rStyle w:val="Lienhypertexte"/>
            <w:noProof/>
            <w:lang w:val="de-DE"/>
          </w:rPr>
          <w:t>Logo HTML 5</w:t>
        </w:r>
        <w:r w:rsidR="00AA3793">
          <w:rPr>
            <w:noProof/>
            <w:webHidden/>
          </w:rPr>
          <w:tab/>
        </w:r>
        <w:r w:rsidR="00AA3793">
          <w:rPr>
            <w:noProof/>
            <w:webHidden/>
          </w:rPr>
          <w:fldChar w:fldCharType="begin"/>
        </w:r>
        <w:r w:rsidR="00AA3793">
          <w:rPr>
            <w:noProof/>
            <w:webHidden/>
          </w:rPr>
          <w:instrText xml:space="preserve"> PAGEREF _Toc9399881 \h </w:instrText>
        </w:r>
        <w:r w:rsidR="00AA3793">
          <w:rPr>
            <w:noProof/>
            <w:webHidden/>
          </w:rPr>
        </w:r>
        <w:r w:rsidR="00AA3793">
          <w:rPr>
            <w:noProof/>
            <w:webHidden/>
          </w:rPr>
          <w:fldChar w:fldCharType="separate"/>
        </w:r>
        <w:r w:rsidR="00AA3793">
          <w:rPr>
            <w:noProof/>
            <w:webHidden/>
          </w:rPr>
          <w:t>46</w:t>
        </w:r>
        <w:r w:rsidR="00AA3793">
          <w:rPr>
            <w:noProof/>
            <w:webHidden/>
          </w:rPr>
          <w:fldChar w:fldCharType="end"/>
        </w:r>
      </w:hyperlink>
    </w:p>
    <w:p w:rsidR="00AA3793" w:rsidRDefault="00BF6DD5">
      <w:pPr>
        <w:pStyle w:val="TM1"/>
        <w:tabs>
          <w:tab w:val="left" w:pos="1320"/>
          <w:tab w:val="right" w:leader="dot" w:pos="9062"/>
        </w:tabs>
        <w:rPr>
          <w:noProof/>
        </w:rPr>
      </w:pPr>
      <w:hyperlink w:anchor="_Toc9399882" w:history="1">
        <w:r w:rsidR="00AA3793" w:rsidRPr="00CD21FD">
          <w:rPr>
            <w:rStyle w:val="Lienhypertexte"/>
            <w:rFonts w:ascii="Cambria" w:hAnsi="Cambria"/>
            <w:noProof/>
          </w:rPr>
          <w:t>Figure 39.</w:t>
        </w:r>
        <w:r w:rsidR="00AA3793">
          <w:rPr>
            <w:noProof/>
          </w:rPr>
          <w:tab/>
        </w:r>
        <w:r w:rsidR="00AA3793" w:rsidRPr="00CD21FD">
          <w:rPr>
            <w:rStyle w:val="Lienhypertexte"/>
            <w:noProof/>
          </w:rPr>
          <w:t>Structure et syntaxe Html</w:t>
        </w:r>
        <w:r w:rsidR="00AA3793">
          <w:rPr>
            <w:noProof/>
            <w:webHidden/>
          </w:rPr>
          <w:tab/>
        </w:r>
        <w:r w:rsidR="00AA3793">
          <w:rPr>
            <w:noProof/>
            <w:webHidden/>
          </w:rPr>
          <w:fldChar w:fldCharType="begin"/>
        </w:r>
        <w:r w:rsidR="00AA3793">
          <w:rPr>
            <w:noProof/>
            <w:webHidden/>
          </w:rPr>
          <w:instrText xml:space="preserve"> PAGEREF _Toc9399882 \h </w:instrText>
        </w:r>
        <w:r w:rsidR="00AA3793">
          <w:rPr>
            <w:noProof/>
            <w:webHidden/>
          </w:rPr>
        </w:r>
        <w:r w:rsidR="00AA3793">
          <w:rPr>
            <w:noProof/>
            <w:webHidden/>
          </w:rPr>
          <w:fldChar w:fldCharType="separate"/>
        </w:r>
        <w:r w:rsidR="00AA3793">
          <w:rPr>
            <w:noProof/>
            <w:webHidden/>
          </w:rPr>
          <w:t>47</w:t>
        </w:r>
        <w:r w:rsidR="00AA3793">
          <w:rPr>
            <w:noProof/>
            <w:webHidden/>
          </w:rPr>
          <w:fldChar w:fldCharType="end"/>
        </w:r>
      </w:hyperlink>
    </w:p>
    <w:p w:rsidR="00AA3793" w:rsidRDefault="00BF6DD5">
      <w:pPr>
        <w:pStyle w:val="TM1"/>
        <w:tabs>
          <w:tab w:val="left" w:pos="1320"/>
          <w:tab w:val="right" w:leader="dot" w:pos="9062"/>
        </w:tabs>
        <w:rPr>
          <w:noProof/>
        </w:rPr>
      </w:pPr>
      <w:hyperlink w:anchor="_Toc9399883" w:history="1">
        <w:r w:rsidR="00AA3793" w:rsidRPr="00CD21FD">
          <w:rPr>
            <w:rStyle w:val="Lienhypertexte"/>
            <w:rFonts w:ascii="Cambria" w:hAnsi="Cambria"/>
            <w:noProof/>
          </w:rPr>
          <w:t>Figure 40.</w:t>
        </w:r>
        <w:r w:rsidR="00AA3793">
          <w:rPr>
            <w:noProof/>
          </w:rPr>
          <w:tab/>
        </w:r>
        <w:r w:rsidR="00AA3793" w:rsidRPr="00CD21FD">
          <w:rPr>
            <w:rStyle w:val="Lienhypertexte"/>
            <w:noProof/>
          </w:rPr>
          <w:t>Logo typescript</w:t>
        </w:r>
        <w:r w:rsidR="00AA3793">
          <w:rPr>
            <w:noProof/>
            <w:webHidden/>
          </w:rPr>
          <w:tab/>
        </w:r>
        <w:r w:rsidR="00AA3793">
          <w:rPr>
            <w:noProof/>
            <w:webHidden/>
          </w:rPr>
          <w:fldChar w:fldCharType="begin"/>
        </w:r>
        <w:r w:rsidR="00AA3793">
          <w:rPr>
            <w:noProof/>
            <w:webHidden/>
          </w:rPr>
          <w:instrText xml:space="preserve"> PAGEREF _Toc9399883 \h </w:instrText>
        </w:r>
        <w:r w:rsidR="00AA3793">
          <w:rPr>
            <w:noProof/>
            <w:webHidden/>
          </w:rPr>
        </w:r>
        <w:r w:rsidR="00AA3793">
          <w:rPr>
            <w:noProof/>
            <w:webHidden/>
          </w:rPr>
          <w:fldChar w:fldCharType="separate"/>
        </w:r>
        <w:r w:rsidR="00AA3793">
          <w:rPr>
            <w:noProof/>
            <w:webHidden/>
          </w:rPr>
          <w:t>48</w:t>
        </w:r>
        <w:r w:rsidR="00AA3793">
          <w:rPr>
            <w:noProof/>
            <w:webHidden/>
          </w:rPr>
          <w:fldChar w:fldCharType="end"/>
        </w:r>
      </w:hyperlink>
    </w:p>
    <w:p w:rsidR="00AA3793" w:rsidRDefault="00BF6DD5">
      <w:pPr>
        <w:pStyle w:val="TM1"/>
        <w:tabs>
          <w:tab w:val="left" w:pos="1320"/>
          <w:tab w:val="right" w:leader="dot" w:pos="9062"/>
        </w:tabs>
        <w:rPr>
          <w:noProof/>
        </w:rPr>
      </w:pPr>
      <w:hyperlink w:anchor="_Toc9399884" w:history="1">
        <w:r w:rsidR="00AA3793" w:rsidRPr="00CD21FD">
          <w:rPr>
            <w:rStyle w:val="Lienhypertexte"/>
            <w:rFonts w:ascii="Cambria" w:hAnsi="Cambria"/>
            <w:noProof/>
          </w:rPr>
          <w:t>Figure 41.</w:t>
        </w:r>
        <w:r w:rsidR="00AA3793">
          <w:rPr>
            <w:noProof/>
          </w:rPr>
          <w:tab/>
        </w:r>
        <w:r w:rsidR="00AA3793" w:rsidRPr="00CD21FD">
          <w:rPr>
            <w:rStyle w:val="Lienhypertexte"/>
            <w:noProof/>
          </w:rPr>
          <w:t>Composants de typescript</w:t>
        </w:r>
        <w:r w:rsidR="00AA3793">
          <w:rPr>
            <w:noProof/>
            <w:webHidden/>
          </w:rPr>
          <w:tab/>
        </w:r>
        <w:r w:rsidR="00AA3793">
          <w:rPr>
            <w:noProof/>
            <w:webHidden/>
          </w:rPr>
          <w:fldChar w:fldCharType="begin"/>
        </w:r>
        <w:r w:rsidR="00AA3793">
          <w:rPr>
            <w:noProof/>
            <w:webHidden/>
          </w:rPr>
          <w:instrText xml:space="preserve"> PAGEREF _Toc9399884 \h </w:instrText>
        </w:r>
        <w:r w:rsidR="00AA3793">
          <w:rPr>
            <w:noProof/>
            <w:webHidden/>
          </w:rPr>
        </w:r>
        <w:r w:rsidR="00AA3793">
          <w:rPr>
            <w:noProof/>
            <w:webHidden/>
          </w:rPr>
          <w:fldChar w:fldCharType="separate"/>
        </w:r>
        <w:r w:rsidR="00AA3793">
          <w:rPr>
            <w:noProof/>
            <w:webHidden/>
          </w:rPr>
          <w:t>49</w:t>
        </w:r>
        <w:r w:rsidR="00AA3793">
          <w:rPr>
            <w:noProof/>
            <w:webHidden/>
          </w:rPr>
          <w:fldChar w:fldCharType="end"/>
        </w:r>
      </w:hyperlink>
    </w:p>
    <w:p w:rsidR="00AA3793" w:rsidRDefault="00BF6DD5">
      <w:pPr>
        <w:pStyle w:val="TM1"/>
        <w:tabs>
          <w:tab w:val="left" w:pos="1320"/>
          <w:tab w:val="right" w:leader="dot" w:pos="9062"/>
        </w:tabs>
        <w:rPr>
          <w:noProof/>
        </w:rPr>
      </w:pPr>
      <w:hyperlink w:anchor="_Toc9399885" w:history="1">
        <w:r w:rsidR="00AA3793" w:rsidRPr="00CD21FD">
          <w:rPr>
            <w:rStyle w:val="Lienhypertexte"/>
            <w:rFonts w:ascii="Cambria" w:hAnsi="Cambria"/>
            <w:noProof/>
          </w:rPr>
          <w:t>Figure 42.</w:t>
        </w:r>
        <w:r w:rsidR="00AA3793">
          <w:rPr>
            <w:noProof/>
          </w:rPr>
          <w:tab/>
        </w:r>
        <w:r w:rsidR="00AA3793" w:rsidRPr="00CD21FD">
          <w:rPr>
            <w:rStyle w:val="Lienhypertexte"/>
            <w:noProof/>
          </w:rPr>
          <w:t>Logo SCSS</w:t>
        </w:r>
        <w:r w:rsidR="00AA3793">
          <w:rPr>
            <w:noProof/>
            <w:webHidden/>
          </w:rPr>
          <w:tab/>
        </w:r>
        <w:r w:rsidR="00AA3793">
          <w:rPr>
            <w:noProof/>
            <w:webHidden/>
          </w:rPr>
          <w:fldChar w:fldCharType="begin"/>
        </w:r>
        <w:r w:rsidR="00AA3793">
          <w:rPr>
            <w:noProof/>
            <w:webHidden/>
          </w:rPr>
          <w:instrText xml:space="preserve"> PAGEREF _Toc9399885 \h </w:instrText>
        </w:r>
        <w:r w:rsidR="00AA3793">
          <w:rPr>
            <w:noProof/>
            <w:webHidden/>
          </w:rPr>
        </w:r>
        <w:r w:rsidR="00AA3793">
          <w:rPr>
            <w:noProof/>
            <w:webHidden/>
          </w:rPr>
          <w:fldChar w:fldCharType="separate"/>
        </w:r>
        <w:r w:rsidR="00AA3793">
          <w:rPr>
            <w:noProof/>
            <w:webHidden/>
          </w:rPr>
          <w:t>50</w:t>
        </w:r>
        <w:r w:rsidR="00AA3793">
          <w:rPr>
            <w:noProof/>
            <w:webHidden/>
          </w:rPr>
          <w:fldChar w:fldCharType="end"/>
        </w:r>
      </w:hyperlink>
    </w:p>
    <w:p w:rsidR="00AA3793" w:rsidRDefault="00BF6DD5">
      <w:pPr>
        <w:pStyle w:val="TM1"/>
        <w:tabs>
          <w:tab w:val="left" w:pos="1320"/>
          <w:tab w:val="right" w:leader="dot" w:pos="9062"/>
        </w:tabs>
        <w:rPr>
          <w:noProof/>
        </w:rPr>
      </w:pPr>
      <w:hyperlink w:anchor="_Toc9399886" w:history="1">
        <w:r w:rsidR="00AA3793" w:rsidRPr="00CD21FD">
          <w:rPr>
            <w:rStyle w:val="Lienhypertexte"/>
            <w:rFonts w:ascii="Cambria" w:hAnsi="Cambria"/>
            <w:noProof/>
          </w:rPr>
          <w:t>Figure 43.</w:t>
        </w:r>
        <w:r w:rsidR="00AA3793">
          <w:rPr>
            <w:noProof/>
          </w:rPr>
          <w:tab/>
        </w:r>
        <w:r w:rsidR="00AA3793" w:rsidRPr="00CD21FD">
          <w:rPr>
            <w:rStyle w:val="Lienhypertexte"/>
            <w:noProof/>
          </w:rPr>
          <w:t>Logo SASS</w:t>
        </w:r>
        <w:r w:rsidR="00AA3793">
          <w:rPr>
            <w:noProof/>
            <w:webHidden/>
          </w:rPr>
          <w:tab/>
        </w:r>
        <w:r w:rsidR="00AA3793">
          <w:rPr>
            <w:noProof/>
            <w:webHidden/>
          </w:rPr>
          <w:fldChar w:fldCharType="begin"/>
        </w:r>
        <w:r w:rsidR="00AA3793">
          <w:rPr>
            <w:noProof/>
            <w:webHidden/>
          </w:rPr>
          <w:instrText xml:space="preserve"> PAGEREF _Toc9399886 \h </w:instrText>
        </w:r>
        <w:r w:rsidR="00AA3793">
          <w:rPr>
            <w:noProof/>
            <w:webHidden/>
          </w:rPr>
        </w:r>
        <w:r w:rsidR="00AA3793">
          <w:rPr>
            <w:noProof/>
            <w:webHidden/>
          </w:rPr>
          <w:fldChar w:fldCharType="separate"/>
        </w:r>
        <w:r w:rsidR="00AA3793">
          <w:rPr>
            <w:noProof/>
            <w:webHidden/>
          </w:rPr>
          <w:t>50</w:t>
        </w:r>
        <w:r w:rsidR="00AA3793">
          <w:rPr>
            <w:noProof/>
            <w:webHidden/>
          </w:rPr>
          <w:fldChar w:fldCharType="end"/>
        </w:r>
      </w:hyperlink>
    </w:p>
    <w:p w:rsidR="00AA3793" w:rsidRDefault="00BF6DD5">
      <w:pPr>
        <w:pStyle w:val="TM1"/>
        <w:tabs>
          <w:tab w:val="left" w:pos="1320"/>
          <w:tab w:val="right" w:leader="dot" w:pos="9062"/>
        </w:tabs>
        <w:rPr>
          <w:noProof/>
        </w:rPr>
      </w:pPr>
      <w:hyperlink w:anchor="_Toc9399887" w:history="1">
        <w:r w:rsidR="00AA3793" w:rsidRPr="00CD21FD">
          <w:rPr>
            <w:rStyle w:val="Lienhypertexte"/>
            <w:rFonts w:ascii="Cambria" w:hAnsi="Cambria"/>
            <w:noProof/>
          </w:rPr>
          <w:t>Figure 44.</w:t>
        </w:r>
        <w:r w:rsidR="00AA3793">
          <w:rPr>
            <w:noProof/>
          </w:rPr>
          <w:tab/>
        </w:r>
        <w:r w:rsidR="00AA3793" w:rsidRPr="00CD21FD">
          <w:rPr>
            <w:rStyle w:val="Lienhypertexte"/>
            <w:noProof/>
          </w:rPr>
          <w:t>Logo Firebase</w:t>
        </w:r>
        <w:r w:rsidR="00AA3793">
          <w:rPr>
            <w:noProof/>
            <w:webHidden/>
          </w:rPr>
          <w:tab/>
        </w:r>
        <w:r w:rsidR="00AA3793">
          <w:rPr>
            <w:noProof/>
            <w:webHidden/>
          </w:rPr>
          <w:fldChar w:fldCharType="begin"/>
        </w:r>
        <w:r w:rsidR="00AA3793">
          <w:rPr>
            <w:noProof/>
            <w:webHidden/>
          </w:rPr>
          <w:instrText xml:space="preserve"> PAGEREF _Toc9399887 \h </w:instrText>
        </w:r>
        <w:r w:rsidR="00AA3793">
          <w:rPr>
            <w:noProof/>
            <w:webHidden/>
          </w:rPr>
        </w:r>
        <w:r w:rsidR="00AA3793">
          <w:rPr>
            <w:noProof/>
            <w:webHidden/>
          </w:rPr>
          <w:fldChar w:fldCharType="separate"/>
        </w:r>
        <w:r w:rsidR="00AA3793">
          <w:rPr>
            <w:noProof/>
            <w:webHidden/>
          </w:rPr>
          <w:t>51</w:t>
        </w:r>
        <w:r w:rsidR="00AA3793">
          <w:rPr>
            <w:noProof/>
            <w:webHidden/>
          </w:rPr>
          <w:fldChar w:fldCharType="end"/>
        </w:r>
      </w:hyperlink>
    </w:p>
    <w:p w:rsidR="00AA3793" w:rsidRDefault="00BF6DD5">
      <w:pPr>
        <w:pStyle w:val="TM1"/>
        <w:tabs>
          <w:tab w:val="left" w:pos="1320"/>
          <w:tab w:val="right" w:leader="dot" w:pos="9062"/>
        </w:tabs>
        <w:rPr>
          <w:noProof/>
        </w:rPr>
      </w:pPr>
      <w:hyperlink w:anchor="_Toc9399888" w:history="1">
        <w:r w:rsidR="00AA3793" w:rsidRPr="00CD21FD">
          <w:rPr>
            <w:rStyle w:val="Lienhypertexte"/>
            <w:rFonts w:ascii="Cambria" w:hAnsi="Cambria"/>
            <w:noProof/>
          </w:rPr>
          <w:t>Figure 45.</w:t>
        </w:r>
        <w:r w:rsidR="00AA3793">
          <w:rPr>
            <w:noProof/>
          </w:rPr>
          <w:tab/>
        </w:r>
        <w:r w:rsidR="00AA3793" w:rsidRPr="00CD21FD">
          <w:rPr>
            <w:rStyle w:val="Lienhypertexte"/>
            <w:noProof/>
          </w:rPr>
          <w:t>Les services de Firebase</w:t>
        </w:r>
        <w:r w:rsidR="00AA3793">
          <w:rPr>
            <w:noProof/>
            <w:webHidden/>
          </w:rPr>
          <w:tab/>
        </w:r>
        <w:r w:rsidR="00AA3793">
          <w:rPr>
            <w:noProof/>
            <w:webHidden/>
          </w:rPr>
          <w:fldChar w:fldCharType="begin"/>
        </w:r>
        <w:r w:rsidR="00AA3793">
          <w:rPr>
            <w:noProof/>
            <w:webHidden/>
          </w:rPr>
          <w:instrText xml:space="preserve"> PAGEREF _Toc9399888 \h </w:instrText>
        </w:r>
        <w:r w:rsidR="00AA3793">
          <w:rPr>
            <w:noProof/>
            <w:webHidden/>
          </w:rPr>
        </w:r>
        <w:r w:rsidR="00AA3793">
          <w:rPr>
            <w:noProof/>
            <w:webHidden/>
          </w:rPr>
          <w:fldChar w:fldCharType="separate"/>
        </w:r>
        <w:r w:rsidR="00AA3793">
          <w:rPr>
            <w:noProof/>
            <w:webHidden/>
          </w:rPr>
          <w:t>52</w:t>
        </w:r>
        <w:r w:rsidR="00AA3793">
          <w:rPr>
            <w:noProof/>
            <w:webHidden/>
          </w:rPr>
          <w:fldChar w:fldCharType="end"/>
        </w:r>
      </w:hyperlink>
    </w:p>
    <w:p w:rsidR="00AA3793" w:rsidRDefault="00BF6DD5">
      <w:pPr>
        <w:pStyle w:val="TM1"/>
        <w:tabs>
          <w:tab w:val="left" w:pos="1320"/>
          <w:tab w:val="right" w:leader="dot" w:pos="9062"/>
        </w:tabs>
        <w:rPr>
          <w:noProof/>
        </w:rPr>
      </w:pPr>
      <w:hyperlink w:anchor="_Toc9399889" w:history="1">
        <w:r w:rsidR="00AA3793" w:rsidRPr="00CD21FD">
          <w:rPr>
            <w:rStyle w:val="Lienhypertexte"/>
            <w:rFonts w:ascii="Cambria" w:hAnsi="Cambria"/>
            <w:noProof/>
          </w:rPr>
          <w:t>Figure 46.</w:t>
        </w:r>
        <w:r w:rsidR="00AA3793">
          <w:rPr>
            <w:noProof/>
          </w:rPr>
          <w:tab/>
        </w:r>
        <w:r w:rsidR="00AA3793" w:rsidRPr="00CD21FD">
          <w:rPr>
            <w:rStyle w:val="Lienhypertexte"/>
            <w:noProof/>
          </w:rPr>
          <w:t>Représentation du service MAPS</w:t>
        </w:r>
        <w:r w:rsidR="00AA3793">
          <w:rPr>
            <w:noProof/>
            <w:webHidden/>
          </w:rPr>
          <w:tab/>
        </w:r>
        <w:r w:rsidR="00AA3793">
          <w:rPr>
            <w:noProof/>
            <w:webHidden/>
          </w:rPr>
          <w:fldChar w:fldCharType="begin"/>
        </w:r>
        <w:r w:rsidR="00AA3793">
          <w:rPr>
            <w:noProof/>
            <w:webHidden/>
          </w:rPr>
          <w:instrText xml:space="preserve"> PAGEREF _Toc9399889 \h </w:instrText>
        </w:r>
        <w:r w:rsidR="00AA3793">
          <w:rPr>
            <w:noProof/>
            <w:webHidden/>
          </w:rPr>
        </w:r>
        <w:r w:rsidR="00AA3793">
          <w:rPr>
            <w:noProof/>
            <w:webHidden/>
          </w:rPr>
          <w:fldChar w:fldCharType="separate"/>
        </w:r>
        <w:r w:rsidR="00AA3793">
          <w:rPr>
            <w:noProof/>
            <w:webHidden/>
          </w:rPr>
          <w:t>54</w:t>
        </w:r>
        <w:r w:rsidR="00AA3793">
          <w:rPr>
            <w:noProof/>
            <w:webHidden/>
          </w:rPr>
          <w:fldChar w:fldCharType="end"/>
        </w:r>
      </w:hyperlink>
    </w:p>
    <w:p w:rsidR="00AA3793" w:rsidRDefault="00BF6DD5">
      <w:pPr>
        <w:pStyle w:val="TM1"/>
        <w:tabs>
          <w:tab w:val="left" w:pos="1320"/>
          <w:tab w:val="right" w:leader="dot" w:pos="9062"/>
        </w:tabs>
        <w:rPr>
          <w:noProof/>
        </w:rPr>
      </w:pPr>
      <w:hyperlink w:anchor="_Toc9399890" w:history="1">
        <w:r w:rsidR="00AA3793" w:rsidRPr="00CD21FD">
          <w:rPr>
            <w:rStyle w:val="Lienhypertexte"/>
            <w:rFonts w:ascii="Cambria" w:hAnsi="Cambria"/>
            <w:noProof/>
          </w:rPr>
          <w:t>Figure 47.</w:t>
        </w:r>
        <w:r w:rsidR="00AA3793">
          <w:rPr>
            <w:noProof/>
          </w:rPr>
          <w:tab/>
        </w:r>
        <w:r w:rsidR="00AA3793" w:rsidRPr="00CD21FD">
          <w:rPr>
            <w:rStyle w:val="Lienhypertexte"/>
            <w:noProof/>
          </w:rPr>
          <w:t>Représentation du service ROUTES</w:t>
        </w:r>
        <w:r w:rsidR="00AA3793">
          <w:rPr>
            <w:noProof/>
            <w:webHidden/>
          </w:rPr>
          <w:tab/>
        </w:r>
        <w:r w:rsidR="00AA3793">
          <w:rPr>
            <w:noProof/>
            <w:webHidden/>
          </w:rPr>
          <w:fldChar w:fldCharType="begin"/>
        </w:r>
        <w:r w:rsidR="00AA3793">
          <w:rPr>
            <w:noProof/>
            <w:webHidden/>
          </w:rPr>
          <w:instrText xml:space="preserve"> PAGEREF _Toc9399890 \h </w:instrText>
        </w:r>
        <w:r w:rsidR="00AA3793">
          <w:rPr>
            <w:noProof/>
            <w:webHidden/>
          </w:rPr>
        </w:r>
        <w:r w:rsidR="00AA3793">
          <w:rPr>
            <w:noProof/>
            <w:webHidden/>
          </w:rPr>
          <w:fldChar w:fldCharType="separate"/>
        </w:r>
        <w:r w:rsidR="00AA3793">
          <w:rPr>
            <w:noProof/>
            <w:webHidden/>
          </w:rPr>
          <w:t>54</w:t>
        </w:r>
        <w:r w:rsidR="00AA3793">
          <w:rPr>
            <w:noProof/>
            <w:webHidden/>
          </w:rPr>
          <w:fldChar w:fldCharType="end"/>
        </w:r>
      </w:hyperlink>
    </w:p>
    <w:p w:rsidR="00AA3793" w:rsidRDefault="00BF6DD5">
      <w:pPr>
        <w:pStyle w:val="TM1"/>
        <w:tabs>
          <w:tab w:val="left" w:pos="1320"/>
          <w:tab w:val="right" w:leader="dot" w:pos="9062"/>
        </w:tabs>
        <w:rPr>
          <w:noProof/>
        </w:rPr>
      </w:pPr>
      <w:hyperlink w:anchor="_Toc9399891" w:history="1">
        <w:r w:rsidR="00AA3793" w:rsidRPr="00CD21FD">
          <w:rPr>
            <w:rStyle w:val="Lienhypertexte"/>
            <w:rFonts w:ascii="Cambria" w:hAnsi="Cambria"/>
            <w:noProof/>
          </w:rPr>
          <w:t>Figure 48.</w:t>
        </w:r>
        <w:r w:rsidR="00AA3793">
          <w:rPr>
            <w:noProof/>
          </w:rPr>
          <w:tab/>
        </w:r>
        <w:r w:rsidR="00AA3793" w:rsidRPr="00CD21FD">
          <w:rPr>
            <w:rStyle w:val="Lienhypertexte"/>
            <w:noProof/>
          </w:rPr>
          <w:t>Représentation du service PLACES</w:t>
        </w:r>
        <w:r w:rsidR="00AA3793">
          <w:rPr>
            <w:noProof/>
            <w:webHidden/>
          </w:rPr>
          <w:tab/>
        </w:r>
        <w:r w:rsidR="00AA3793">
          <w:rPr>
            <w:noProof/>
            <w:webHidden/>
          </w:rPr>
          <w:fldChar w:fldCharType="begin"/>
        </w:r>
        <w:r w:rsidR="00AA3793">
          <w:rPr>
            <w:noProof/>
            <w:webHidden/>
          </w:rPr>
          <w:instrText xml:space="preserve"> PAGEREF _Toc9399891 \h </w:instrText>
        </w:r>
        <w:r w:rsidR="00AA3793">
          <w:rPr>
            <w:noProof/>
            <w:webHidden/>
          </w:rPr>
        </w:r>
        <w:r w:rsidR="00AA3793">
          <w:rPr>
            <w:noProof/>
            <w:webHidden/>
          </w:rPr>
          <w:fldChar w:fldCharType="separate"/>
        </w:r>
        <w:r w:rsidR="00AA3793">
          <w:rPr>
            <w:noProof/>
            <w:webHidden/>
          </w:rPr>
          <w:t>55</w:t>
        </w:r>
        <w:r w:rsidR="00AA3793">
          <w:rPr>
            <w:noProof/>
            <w:webHidden/>
          </w:rPr>
          <w:fldChar w:fldCharType="end"/>
        </w:r>
      </w:hyperlink>
    </w:p>
    <w:p w:rsidR="00AA3793" w:rsidRDefault="00BF6DD5">
      <w:pPr>
        <w:pStyle w:val="TM1"/>
        <w:tabs>
          <w:tab w:val="left" w:pos="1320"/>
          <w:tab w:val="right" w:leader="dot" w:pos="9062"/>
        </w:tabs>
        <w:rPr>
          <w:noProof/>
        </w:rPr>
      </w:pPr>
      <w:hyperlink w:anchor="_Toc9399892" w:history="1">
        <w:r w:rsidR="00AA3793" w:rsidRPr="00CD21FD">
          <w:rPr>
            <w:rStyle w:val="Lienhypertexte"/>
            <w:rFonts w:ascii="Cambria" w:hAnsi="Cambria"/>
            <w:noProof/>
          </w:rPr>
          <w:t>Figure 49.</w:t>
        </w:r>
        <w:r w:rsidR="00AA3793">
          <w:rPr>
            <w:noProof/>
          </w:rPr>
          <w:tab/>
        </w:r>
        <w:r w:rsidR="00AA3793" w:rsidRPr="00CD21FD">
          <w:rPr>
            <w:rStyle w:val="Lienhypertexte"/>
            <w:noProof/>
          </w:rPr>
          <w:t>Logo d’Adobe Photoshop</w:t>
        </w:r>
        <w:r w:rsidR="00AA3793">
          <w:rPr>
            <w:noProof/>
            <w:webHidden/>
          </w:rPr>
          <w:tab/>
        </w:r>
        <w:r w:rsidR="00AA3793">
          <w:rPr>
            <w:noProof/>
            <w:webHidden/>
          </w:rPr>
          <w:fldChar w:fldCharType="begin"/>
        </w:r>
        <w:r w:rsidR="00AA3793">
          <w:rPr>
            <w:noProof/>
            <w:webHidden/>
          </w:rPr>
          <w:instrText xml:space="preserve"> PAGEREF _Toc9399892 \h </w:instrText>
        </w:r>
        <w:r w:rsidR="00AA3793">
          <w:rPr>
            <w:noProof/>
            <w:webHidden/>
          </w:rPr>
        </w:r>
        <w:r w:rsidR="00AA3793">
          <w:rPr>
            <w:noProof/>
            <w:webHidden/>
          </w:rPr>
          <w:fldChar w:fldCharType="separate"/>
        </w:r>
        <w:r w:rsidR="00AA3793">
          <w:rPr>
            <w:noProof/>
            <w:webHidden/>
          </w:rPr>
          <w:t>55</w:t>
        </w:r>
        <w:r w:rsidR="00AA3793">
          <w:rPr>
            <w:noProof/>
            <w:webHidden/>
          </w:rPr>
          <w:fldChar w:fldCharType="end"/>
        </w:r>
      </w:hyperlink>
    </w:p>
    <w:p w:rsidR="00AA3793" w:rsidRDefault="00BF6DD5">
      <w:pPr>
        <w:pStyle w:val="TM1"/>
        <w:tabs>
          <w:tab w:val="left" w:pos="1320"/>
          <w:tab w:val="right" w:leader="dot" w:pos="9062"/>
        </w:tabs>
        <w:rPr>
          <w:noProof/>
        </w:rPr>
      </w:pPr>
      <w:hyperlink w:anchor="_Toc9399893" w:history="1">
        <w:r w:rsidR="00AA3793" w:rsidRPr="00CD21FD">
          <w:rPr>
            <w:rStyle w:val="Lienhypertexte"/>
            <w:rFonts w:ascii="Cambria" w:hAnsi="Cambria"/>
            <w:noProof/>
          </w:rPr>
          <w:t>Figure 50.</w:t>
        </w:r>
        <w:r w:rsidR="00AA3793">
          <w:rPr>
            <w:noProof/>
          </w:rPr>
          <w:tab/>
        </w:r>
        <w:r w:rsidR="00AA3793" w:rsidRPr="00CD21FD">
          <w:rPr>
            <w:rStyle w:val="Lienhypertexte"/>
            <w:noProof/>
          </w:rPr>
          <w:t>Logo Trello</w:t>
        </w:r>
        <w:r w:rsidR="00AA3793">
          <w:rPr>
            <w:noProof/>
            <w:webHidden/>
          </w:rPr>
          <w:tab/>
        </w:r>
        <w:r w:rsidR="00AA3793">
          <w:rPr>
            <w:noProof/>
            <w:webHidden/>
          </w:rPr>
          <w:fldChar w:fldCharType="begin"/>
        </w:r>
        <w:r w:rsidR="00AA3793">
          <w:rPr>
            <w:noProof/>
            <w:webHidden/>
          </w:rPr>
          <w:instrText xml:space="preserve"> PAGEREF _Toc9399893 \h </w:instrText>
        </w:r>
        <w:r w:rsidR="00AA3793">
          <w:rPr>
            <w:noProof/>
            <w:webHidden/>
          </w:rPr>
        </w:r>
        <w:r w:rsidR="00AA3793">
          <w:rPr>
            <w:noProof/>
            <w:webHidden/>
          </w:rPr>
          <w:fldChar w:fldCharType="separate"/>
        </w:r>
        <w:r w:rsidR="00AA3793">
          <w:rPr>
            <w:noProof/>
            <w:webHidden/>
          </w:rPr>
          <w:t>56</w:t>
        </w:r>
        <w:r w:rsidR="00AA3793">
          <w:rPr>
            <w:noProof/>
            <w:webHidden/>
          </w:rPr>
          <w:fldChar w:fldCharType="end"/>
        </w:r>
      </w:hyperlink>
    </w:p>
    <w:p w:rsidR="00AA3793" w:rsidRDefault="00BF6DD5">
      <w:pPr>
        <w:pStyle w:val="TM1"/>
        <w:tabs>
          <w:tab w:val="left" w:pos="1320"/>
          <w:tab w:val="right" w:leader="dot" w:pos="9062"/>
        </w:tabs>
        <w:rPr>
          <w:noProof/>
        </w:rPr>
      </w:pPr>
      <w:hyperlink w:anchor="_Toc9399894" w:history="1">
        <w:r w:rsidR="00AA3793" w:rsidRPr="00CD21FD">
          <w:rPr>
            <w:rStyle w:val="Lienhypertexte"/>
            <w:rFonts w:ascii="Cambria" w:hAnsi="Cambria"/>
            <w:noProof/>
          </w:rPr>
          <w:t>Figure 51.</w:t>
        </w:r>
        <w:r w:rsidR="00AA3793">
          <w:rPr>
            <w:noProof/>
          </w:rPr>
          <w:tab/>
        </w:r>
        <w:r w:rsidR="00AA3793" w:rsidRPr="00CD21FD">
          <w:rPr>
            <w:rStyle w:val="Lienhypertexte"/>
            <w:noProof/>
          </w:rPr>
          <w:t>Logo git</w:t>
        </w:r>
        <w:r w:rsidR="00AA3793">
          <w:rPr>
            <w:noProof/>
            <w:webHidden/>
          </w:rPr>
          <w:tab/>
        </w:r>
        <w:r w:rsidR="00AA3793">
          <w:rPr>
            <w:noProof/>
            <w:webHidden/>
          </w:rPr>
          <w:fldChar w:fldCharType="begin"/>
        </w:r>
        <w:r w:rsidR="00AA3793">
          <w:rPr>
            <w:noProof/>
            <w:webHidden/>
          </w:rPr>
          <w:instrText xml:space="preserve"> PAGEREF _Toc9399894 \h </w:instrText>
        </w:r>
        <w:r w:rsidR="00AA3793">
          <w:rPr>
            <w:noProof/>
            <w:webHidden/>
          </w:rPr>
        </w:r>
        <w:r w:rsidR="00AA3793">
          <w:rPr>
            <w:noProof/>
            <w:webHidden/>
          </w:rPr>
          <w:fldChar w:fldCharType="separate"/>
        </w:r>
        <w:r w:rsidR="00AA3793">
          <w:rPr>
            <w:noProof/>
            <w:webHidden/>
          </w:rPr>
          <w:t>56</w:t>
        </w:r>
        <w:r w:rsidR="00AA3793">
          <w:rPr>
            <w:noProof/>
            <w:webHidden/>
          </w:rPr>
          <w:fldChar w:fldCharType="end"/>
        </w:r>
      </w:hyperlink>
    </w:p>
    <w:p w:rsidR="00AA3793" w:rsidRDefault="00BF6DD5">
      <w:pPr>
        <w:pStyle w:val="TM1"/>
        <w:tabs>
          <w:tab w:val="left" w:pos="1320"/>
          <w:tab w:val="right" w:leader="dot" w:pos="9062"/>
        </w:tabs>
        <w:rPr>
          <w:noProof/>
        </w:rPr>
      </w:pPr>
      <w:hyperlink w:anchor="_Toc9399895" w:history="1">
        <w:r w:rsidR="00AA3793" w:rsidRPr="00CD21FD">
          <w:rPr>
            <w:rStyle w:val="Lienhypertexte"/>
            <w:rFonts w:ascii="Cambria" w:hAnsi="Cambria"/>
            <w:noProof/>
          </w:rPr>
          <w:t>Figure 52.</w:t>
        </w:r>
        <w:r w:rsidR="00AA3793">
          <w:rPr>
            <w:noProof/>
          </w:rPr>
          <w:tab/>
        </w:r>
        <w:r w:rsidR="00AA3793" w:rsidRPr="00CD21FD">
          <w:rPr>
            <w:rStyle w:val="Lienhypertexte"/>
            <w:noProof/>
          </w:rPr>
          <w:t>Interface GIT BLIT</w:t>
        </w:r>
        <w:r w:rsidR="00AA3793">
          <w:rPr>
            <w:noProof/>
            <w:webHidden/>
          </w:rPr>
          <w:tab/>
        </w:r>
        <w:r w:rsidR="00AA3793">
          <w:rPr>
            <w:noProof/>
            <w:webHidden/>
          </w:rPr>
          <w:fldChar w:fldCharType="begin"/>
        </w:r>
        <w:r w:rsidR="00AA3793">
          <w:rPr>
            <w:noProof/>
            <w:webHidden/>
          </w:rPr>
          <w:instrText xml:space="preserve"> PAGEREF _Toc9399895 \h </w:instrText>
        </w:r>
        <w:r w:rsidR="00AA3793">
          <w:rPr>
            <w:noProof/>
            <w:webHidden/>
          </w:rPr>
        </w:r>
        <w:r w:rsidR="00AA3793">
          <w:rPr>
            <w:noProof/>
            <w:webHidden/>
          </w:rPr>
          <w:fldChar w:fldCharType="separate"/>
        </w:r>
        <w:r w:rsidR="00AA3793">
          <w:rPr>
            <w:noProof/>
            <w:webHidden/>
          </w:rPr>
          <w:t>59</w:t>
        </w:r>
        <w:r w:rsidR="00AA3793">
          <w:rPr>
            <w:noProof/>
            <w:webHidden/>
          </w:rPr>
          <w:fldChar w:fldCharType="end"/>
        </w:r>
      </w:hyperlink>
    </w:p>
    <w:p w:rsidR="00AA3793" w:rsidRDefault="00BF6DD5">
      <w:pPr>
        <w:pStyle w:val="TM1"/>
        <w:tabs>
          <w:tab w:val="left" w:pos="1320"/>
          <w:tab w:val="right" w:leader="dot" w:pos="9062"/>
        </w:tabs>
        <w:rPr>
          <w:noProof/>
        </w:rPr>
      </w:pPr>
      <w:hyperlink w:anchor="_Toc9399896" w:history="1">
        <w:r w:rsidR="00AA3793" w:rsidRPr="00CD21FD">
          <w:rPr>
            <w:rStyle w:val="Lienhypertexte"/>
            <w:rFonts w:ascii="Cambria" w:hAnsi="Cambria"/>
            <w:noProof/>
          </w:rPr>
          <w:t>Figure 53.</w:t>
        </w:r>
        <w:r w:rsidR="00AA3793">
          <w:rPr>
            <w:noProof/>
          </w:rPr>
          <w:tab/>
        </w:r>
        <w:r w:rsidR="00AA3793" w:rsidRPr="00CD21FD">
          <w:rPr>
            <w:rStyle w:val="Lienhypertexte"/>
            <w:noProof/>
          </w:rPr>
          <w:t>Page d’accueil de l’application pour les utilisateurs</w:t>
        </w:r>
        <w:r w:rsidR="00AA3793">
          <w:rPr>
            <w:noProof/>
            <w:webHidden/>
          </w:rPr>
          <w:tab/>
        </w:r>
        <w:r w:rsidR="00AA3793">
          <w:rPr>
            <w:noProof/>
            <w:webHidden/>
          </w:rPr>
          <w:fldChar w:fldCharType="begin"/>
        </w:r>
        <w:r w:rsidR="00AA3793">
          <w:rPr>
            <w:noProof/>
            <w:webHidden/>
          </w:rPr>
          <w:instrText xml:space="preserve"> PAGEREF _Toc9399896 \h </w:instrText>
        </w:r>
        <w:r w:rsidR="00AA3793">
          <w:rPr>
            <w:noProof/>
            <w:webHidden/>
          </w:rPr>
        </w:r>
        <w:r w:rsidR="00AA3793">
          <w:rPr>
            <w:noProof/>
            <w:webHidden/>
          </w:rPr>
          <w:fldChar w:fldCharType="separate"/>
        </w:r>
        <w:r w:rsidR="00AA3793">
          <w:rPr>
            <w:noProof/>
            <w:webHidden/>
          </w:rPr>
          <w:t>58</w:t>
        </w:r>
        <w:r w:rsidR="00AA3793">
          <w:rPr>
            <w:noProof/>
            <w:webHidden/>
          </w:rPr>
          <w:fldChar w:fldCharType="end"/>
        </w:r>
      </w:hyperlink>
    </w:p>
    <w:p w:rsidR="00AA3793" w:rsidRDefault="00BF6DD5">
      <w:pPr>
        <w:pStyle w:val="TM1"/>
        <w:tabs>
          <w:tab w:val="left" w:pos="1320"/>
          <w:tab w:val="right" w:leader="dot" w:pos="9062"/>
        </w:tabs>
        <w:rPr>
          <w:noProof/>
        </w:rPr>
      </w:pPr>
      <w:hyperlink w:anchor="_Toc9399897" w:history="1">
        <w:r w:rsidR="00AA3793" w:rsidRPr="00CD21FD">
          <w:rPr>
            <w:rStyle w:val="Lienhypertexte"/>
            <w:rFonts w:ascii="Cambria" w:hAnsi="Cambria"/>
            <w:noProof/>
          </w:rPr>
          <w:t>Figure 54.</w:t>
        </w:r>
        <w:r w:rsidR="00AA3793">
          <w:rPr>
            <w:noProof/>
          </w:rPr>
          <w:tab/>
        </w:r>
        <w:r w:rsidR="00AA3793" w:rsidRPr="00CD21FD">
          <w:rPr>
            <w:rStyle w:val="Lienhypertexte"/>
            <w:noProof/>
          </w:rPr>
          <w:t>Carte et marqueur de position</w:t>
        </w:r>
        <w:r w:rsidR="00AA3793">
          <w:rPr>
            <w:noProof/>
            <w:webHidden/>
          </w:rPr>
          <w:tab/>
        </w:r>
        <w:r w:rsidR="00AA3793">
          <w:rPr>
            <w:noProof/>
            <w:webHidden/>
          </w:rPr>
          <w:fldChar w:fldCharType="begin"/>
        </w:r>
        <w:r w:rsidR="00AA3793">
          <w:rPr>
            <w:noProof/>
            <w:webHidden/>
          </w:rPr>
          <w:instrText xml:space="preserve"> PAGEREF _Toc9399897 \h </w:instrText>
        </w:r>
        <w:r w:rsidR="00AA3793">
          <w:rPr>
            <w:noProof/>
            <w:webHidden/>
          </w:rPr>
        </w:r>
        <w:r w:rsidR="00AA3793">
          <w:rPr>
            <w:noProof/>
            <w:webHidden/>
          </w:rPr>
          <w:fldChar w:fldCharType="separate"/>
        </w:r>
        <w:r w:rsidR="00AA3793">
          <w:rPr>
            <w:noProof/>
            <w:webHidden/>
          </w:rPr>
          <w:t>59</w:t>
        </w:r>
        <w:r w:rsidR="00AA3793">
          <w:rPr>
            <w:noProof/>
            <w:webHidden/>
          </w:rPr>
          <w:fldChar w:fldCharType="end"/>
        </w:r>
      </w:hyperlink>
    </w:p>
    <w:p w:rsidR="00AA3793" w:rsidRDefault="00BF6DD5">
      <w:pPr>
        <w:pStyle w:val="TM1"/>
        <w:tabs>
          <w:tab w:val="left" w:pos="1320"/>
          <w:tab w:val="right" w:leader="dot" w:pos="9062"/>
        </w:tabs>
        <w:rPr>
          <w:noProof/>
        </w:rPr>
      </w:pPr>
      <w:hyperlink w:anchor="_Toc9399898" w:history="1">
        <w:r w:rsidR="00AA3793" w:rsidRPr="00CD21FD">
          <w:rPr>
            <w:rStyle w:val="Lienhypertexte"/>
            <w:rFonts w:ascii="Cambria" w:hAnsi="Cambria"/>
            <w:noProof/>
          </w:rPr>
          <w:t>Figure 55.</w:t>
        </w:r>
        <w:r w:rsidR="00AA3793">
          <w:rPr>
            <w:noProof/>
          </w:rPr>
          <w:tab/>
        </w:r>
        <w:r w:rsidR="00AA3793" w:rsidRPr="00CD21FD">
          <w:rPr>
            <w:rStyle w:val="Lienhypertexte"/>
            <w:noProof/>
          </w:rPr>
          <w:t>Formulaire de recherche</w:t>
        </w:r>
        <w:r w:rsidR="00AA3793">
          <w:rPr>
            <w:noProof/>
            <w:webHidden/>
          </w:rPr>
          <w:tab/>
        </w:r>
        <w:r w:rsidR="00AA3793">
          <w:rPr>
            <w:noProof/>
            <w:webHidden/>
          </w:rPr>
          <w:fldChar w:fldCharType="begin"/>
        </w:r>
        <w:r w:rsidR="00AA3793">
          <w:rPr>
            <w:noProof/>
            <w:webHidden/>
          </w:rPr>
          <w:instrText xml:space="preserve"> PAGEREF _Toc9399898 \h </w:instrText>
        </w:r>
        <w:r w:rsidR="00AA3793">
          <w:rPr>
            <w:noProof/>
            <w:webHidden/>
          </w:rPr>
        </w:r>
        <w:r w:rsidR="00AA3793">
          <w:rPr>
            <w:noProof/>
            <w:webHidden/>
          </w:rPr>
          <w:fldChar w:fldCharType="separate"/>
        </w:r>
        <w:r w:rsidR="00AA3793">
          <w:rPr>
            <w:noProof/>
            <w:webHidden/>
          </w:rPr>
          <w:t>60</w:t>
        </w:r>
        <w:r w:rsidR="00AA3793">
          <w:rPr>
            <w:noProof/>
            <w:webHidden/>
          </w:rPr>
          <w:fldChar w:fldCharType="end"/>
        </w:r>
      </w:hyperlink>
    </w:p>
    <w:p w:rsidR="00AA3793" w:rsidRDefault="00BF6DD5">
      <w:pPr>
        <w:pStyle w:val="TM1"/>
        <w:tabs>
          <w:tab w:val="left" w:pos="1320"/>
          <w:tab w:val="right" w:leader="dot" w:pos="9062"/>
        </w:tabs>
        <w:rPr>
          <w:noProof/>
        </w:rPr>
      </w:pPr>
      <w:hyperlink w:anchor="_Toc9399899" w:history="1">
        <w:r w:rsidR="00AA3793" w:rsidRPr="00CD21FD">
          <w:rPr>
            <w:rStyle w:val="Lienhypertexte"/>
            <w:rFonts w:ascii="Cambria" w:hAnsi="Cambria"/>
            <w:noProof/>
          </w:rPr>
          <w:t>Figure 56.</w:t>
        </w:r>
        <w:r w:rsidR="00AA3793">
          <w:rPr>
            <w:noProof/>
          </w:rPr>
          <w:tab/>
        </w:r>
        <w:r w:rsidR="00AA3793" w:rsidRPr="00CD21FD">
          <w:rPr>
            <w:rStyle w:val="Lienhypertexte"/>
            <w:noProof/>
          </w:rPr>
          <w:t>Traçage de la route sur la carte</w:t>
        </w:r>
        <w:r w:rsidR="00AA3793">
          <w:rPr>
            <w:noProof/>
            <w:webHidden/>
          </w:rPr>
          <w:tab/>
        </w:r>
        <w:r w:rsidR="00AA3793">
          <w:rPr>
            <w:noProof/>
            <w:webHidden/>
          </w:rPr>
          <w:fldChar w:fldCharType="begin"/>
        </w:r>
        <w:r w:rsidR="00AA3793">
          <w:rPr>
            <w:noProof/>
            <w:webHidden/>
          </w:rPr>
          <w:instrText xml:space="preserve"> PAGEREF _Toc9399899 \h </w:instrText>
        </w:r>
        <w:r w:rsidR="00AA3793">
          <w:rPr>
            <w:noProof/>
            <w:webHidden/>
          </w:rPr>
        </w:r>
        <w:r w:rsidR="00AA3793">
          <w:rPr>
            <w:noProof/>
            <w:webHidden/>
          </w:rPr>
          <w:fldChar w:fldCharType="separate"/>
        </w:r>
        <w:r w:rsidR="00AA3793">
          <w:rPr>
            <w:noProof/>
            <w:webHidden/>
          </w:rPr>
          <w:t>61</w:t>
        </w:r>
        <w:r w:rsidR="00AA3793">
          <w:rPr>
            <w:noProof/>
            <w:webHidden/>
          </w:rPr>
          <w:fldChar w:fldCharType="end"/>
        </w:r>
      </w:hyperlink>
    </w:p>
    <w:p w:rsidR="00AA3793" w:rsidRDefault="00BF6DD5">
      <w:pPr>
        <w:pStyle w:val="TM1"/>
        <w:tabs>
          <w:tab w:val="left" w:pos="1320"/>
          <w:tab w:val="right" w:leader="dot" w:pos="9062"/>
        </w:tabs>
        <w:rPr>
          <w:noProof/>
        </w:rPr>
      </w:pPr>
      <w:hyperlink w:anchor="_Toc9399900" w:history="1">
        <w:r w:rsidR="00AA3793" w:rsidRPr="00CD21FD">
          <w:rPr>
            <w:rStyle w:val="Lienhypertexte"/>
            <w:rFonts w:ascii="Cambria" w:hAnsi="Cambria"/>
            <w:noProof/>
          </w:rPr>
          <w:t>Figure 57.</w:t>
        </w:r>
        <w:r w:rsidR="00AA3793">
          <w:rPr>
            <w:noProof/>
          </w:rPr>
          <w:tab/>
        </w:r>
        <w:r w:rsidR="00AA3793" w:rsidRPr="00CD21FD">
          <w:rPr>
            <w:rStyle w:val="Lienhypertexte"/>
            <w:noProof/>
          </w:rPr>
          <w:t>Suivi des bus</w:t>
        </w:r>
        <w:r w:rsidR="00AA3793">
          <w:rPr>
            <w:noProof/>
            <w:webHidden/>
          </w:rPr>
          <w:tab/>
        </w:r>
        <w:r w:rsidR="00AA3793">
          <w:rPr>
            <w:noProof/>
            <w:webHidden/>
          </w:rPr>
          <w:fldChar w:fldCharType="begin"/>
        </w:r>
        <w:r w:rsidR="00AA3793">
          <w:rPr>
            <w:noProof/>
            <w:webHidden/>
          </w:rPr>
          <w:instrText xml:space="preserve"> PAGEREF _Toc9399900 \h </w:instrText>
        </w:r>
        <w:r w:rsidR="00AA3793">
          <w:rPr>
            <w:noProof/>
            <w:webHidden/>
          </w:rPr>
        </w:r>
        <w:r w:rsidR="00AA3793">
          <w:rPr>
            <w:noProof/>
            <w:webHidden/>
          </w:rPr>
          <w:fldChar w:fldCharType="separate"/>
        </w:r>
        <w:r w:rsidR="00AA3793">
          <w:rPr>
            <w:noProof/>
            <w:webHidden/>
          </w:rPr>
          <w:t>62</w:t>
        </w:r>
        <w:r w:rsidR="00AA3793">
          <w:rPr>
            <w:noProof/>
            <w:webHidden/>
          </w:rPr>
          <w:fldChar w:fldCharType="end"/>
        </w:r>
      </w:hyperlink>
    </w:p>
    <w:p w:rsidR="00AA3793" w:rsidRDefault="00BF6DD5">
      <w:pPr>
        <w:pStyle w:val="TM1"/>
        <w:tabs>
          <w:tab w:val="left" w:pos="1320"/>
          <w:tab w:val="right" w:leader="dot" w:pos="9062"/>
        </w:tabs>
        <w:rPr>
          <w:noProof/>
        </w:rPr>
      </w:pPr>
      <w:hyperlink w:anchor="_Toc9399901" w:history="1">
        <w:r w:rsidR="00AA3793" w:rsidRPr="00CD21FD">
          <w:rPr>
            <w:rStyle w:val="Lienhypertexte"/>
            <w:rFonts w:ascii="Cambria" w:hAnsi="Cambria"/>
            <w:noProof/>
          </w:rPr>
          <w:t>Figure 58.</w:t>
        </w:r>
        <w:r w:rsidR="00AA3793">
          <w:rPr>
            <w:noProof/>
          </w:rPr>
          <w:tab/>
        </w:r>
        <w:r w:rsidR="00AA3793" w:rsidRPr="00CD21FD">
          <w:rPr>
            <w:rStyle w:val="Lienhypertexte"/>
            <w:noProof/>
          </w:rPr>
          <w:t>Démarrage de l’application dédiée aux chauffeurs</w:t>
        </w:r>
        <w:r w:rsidR="00AA3793">
          <w:rPr>
            <w:noProof/>
            <w:webHidden/>
          </w:rPr>
          <w:tab/>
        </w:r>
        <w:r w:rsidR="00AA3793">
          <w:rPr>
            <w:noProof/>
            <w:webHidden/>
          </w:rPr>
          <w:fldChar w:fldCharType="begin"/>
        </w:r>
        <w:r w:rsidR="00AA3793">
          <w:rPr>
            <w:noProof/>
            <w:webHidden/>
          </w:rPr>
          <w:instrText xml:space="preserve"> PAGEREF _Toc9399901 \h </w:instrText>
        </w:r>
        <w:r w:rsidR="00AA3793">
          <w:rPr>
            <w:noProof/>
            <w:webHidden/>
          </w:rPr>
        </w:r>
        <w:r w:rsidR="00AA3793">
          <w:rPr>
            <w:noProof/>
            <w:webHidden/>
          </w:rPr>
          <w:fldChar w:fldCharType="separate"/>
        </w:r>
        <w:r w:rsidR="00AA3793">
          <w:rPr>
            <w:noProof/>
            <w:webHidden/>
          </w:rPr>
          <w:t>63</w:t>
        </w:r>
        <w:r w:rsidR="00AA3793">
          <w:rPr>
            <w:noProof/>
            <w:webHidden/>
          </w:rPr>
          <w:fldChar w:fldCharType="end"/>
        </w:r>
      </w:hyperlink>
    </w:p>
    <w:p w:rsidR="00AA3793" w:rsidRDefault="00BF6DD5">
      <w:pPr>
        <w:pStyle w:val="TM1"/>
        <w:tabs>
          <w:tab w:val="left" w:pos="1320"/>
          <w:tab w:val="right" w:leader="dot" w:pos="9062"/>
        </w:tabs>
        <w:rPr>
          <w:noProof/>
        </w:rPr>
      </w:pPr>
      <w:hyperlink w:anchor="_Toc9399902" w:history="1">
        <w:r w:rsidR="00AA3793" w:rsidRPr="00CD21FD">
          <w:rPr>
            <w:rStyle w:val="Lienhypertexte"/>
            <w:rFonts w:ascii="Cambria" w:hAnsi="Cambria"/>
            <w:noProof/>
          </w:rPr>
          <w:t>Figure 59.</w:t>
        </w:r>
        <w:r w:rsidR="00AA3793">
          <w:rPr>
            <w:noProof/>
          </w:rPr>
          <w:tab/>
        </w:r>
        <w:r w:rsidR="00AA3793" w:rsidRPr="00CD21FD">
          <w:rPr>
            <w:rStyle w:val="Lienhypertexte"/>
            <w:noProof/>
          </w:rPr>
          <w:t>Application en marche</w:t>
        </w:r>
        <w:r w:rsidR="00AA3793">
          <w:rPr>
            <w:noProof/>
            <w:webHidden/>
          </w:rPr>
          <w:tab/>
        </w:r>
        <w:r w:rsidR="00AA3793">
          <w:rPr>
            <w:noProof/>
            <w:webHidden/>
          </w:rPr>
          <w:fldChar w:fldCharType="begin"/>
        </w:r>
        <w:r w:rsidR="00AA3793">
          <w:rPr>
            <w:noProof/>
            <w:webHidden/>
          </w:rPr>
          <w:instrText xml:space="preserve"> PAGEREF _Toc9399902 \h </w:instrText>
        </w:r>
        <w:r w:rsidR="00AA3793">
          <w:rPr>
            <w:noProof/>
            <w:webHidden/>
          </w:rPr>
        </w:r>
        <w:r w:rsidR="00AA3793">
          <w:rPr>
            <w:noProof/>
            <w:webHidden/>
          </w:rPr>
          <w:fldChar w:fldCharType="separate"/>
        </w:r>
        <w:r w:rsidR="00AA3793">
          <w:rPr>
            <w:noProof/>
            <w:webHidden/>
          </w:rPr>
          <w:t>64</w:t>
        </w:r>
        <w:r w:rsidR="00AA3793">
          <w:rPr>
            <w:noProof/>
            <w:webHidden/>
          </w:rPr>
          <w:fldChar w:fldCharType="end"/>
        </w:r>
      </w:hyperlink>
    </w:p>
    <w:p w:rsidR="00AA3793" w:rsidRDefault="00BF6DD5">
      <w:pPr>
        <w:pStyle w:val="TM1"/>
        <w:tabs>
          <w:tab w:val="left" w:pos="1320"/>
          <w:tab w:val="right" w:leader="dot" w:pos="9062"/>
        </w:tabs>
        <w:rPr>
          <w:noProof/>
        </w:rPr>
      </w:pPr>
      <w:hyperlink w:anchor="_Toc9399903" w:history="1">
        <w:r w:rsidR="00AA3793" w:rsidRPr="00CD21FD">
          <w:rPr>
            <w:rStyle w:val="Lienhypertexte"/>
            <w:rFonts w:ascii="Cambria" w:hAnsi="Cambria"/>
            <w:noProof/>
          </w:rPr>
          <w:t>Figure 60.</w:t>
        </w:r>
        <w:r w:rsidR="00AA3793">
          <w:rPr>
            <w:noProof/>
          </w:rPr>
          <w:tab/>
        </w:r>
        <w:r w:rsidR="00AA3793" w:rsidRPr="00CD21FD">
          <w:rPr>
            <w:rStyle w:val="Lienhypertexte"/>
            <w:noProof/>
          </w:rPr>
          <w:t>Code source du fichier app.component.ts</w:t>
        </w:r>
        <w:r w:rsidR="00AA3793">
          <w:rPr>
            <w:noProof/>
            <w:webHidden/>
          </w:rPr>
          <w:tab/>
        </w:r>
        <w:r w:rsidR="00AA3793">
          <w:rPr>
            <w:noProof/>
            <w:webHidden/>
          </w:rPr>
          <w:fldChar w:fldCharType="begin"/>
        </w:r>
        <w:r w:rsidR="00AA3793">
          <w:rPr>
            <w:noProof/>
            <w:webHidden/>
          </w:rPr>
          <w:instrText xml:space="preserve"> PAGEREF _Toc9399903 \h </w:instrText>
        </w:r>
        <w:r w:rsidR="00AA3793">
          <w:rPr>
            <w:noProof/>
            <w:webHidden/>
          </w:rPr>
        </w:r>
        <w:r w:rsidR="00AA3793">
          <w:rPr>
            <w:noProof/>
            <w:webHidden/>
          </w:rPr>
          <w:fldChar w:fldCharType="separate"/>
        </w:r>
        <w:r w:rsidR="00AA3793">
          <w:rPr>
            <w:noProof/>
            <w:webHidden/>
          </w:rPr>
          <w:t>65</w:t>
        </w:r>
        <w:r w:rsidR="00AA3793">
          <w:rPr>
            <w:noProof/>
            <w:webHidden/>
          </w:rPr>
          <w:fldChar w:fldCharType="end"/>
        </w:r>
      </w:hyperlink>
    </w:p>
    <w:p w:rsidR="00AA3793" w:rsidRDefault="00BF6DD5">
      <w:pPr>
        <w:pStyle w:val="TM1"/>
        <w:tabs>
          <w:tab w:val="left" w:pos="1320"/>
          <w:tab w:val="right" w:leader="dot" w:pos="9062"/>
        </w:tabs>
        <w:rPr>
          <w:noProof/>
        </w:rPr>
      </w:pPr>
      <w:hyperlink w:anchor="_Toc9399904" w:history="1">
        <w:r w:rsidR="00AA3793" w:rsidRPr="00CD21FD">
          <w:rPr>
            <w:rStyle w:val="Lienhypertexte"/>
            <w:rFonts w:ascii="Cambria" w:hAnsi="Cambria"/>
            <w:noProof/>
          </w:rPr>
          <w:t>Figure 61.</w:t>
        </w:r>
        <w:r w:rsidR="00AA3793">
          <w:rPr>
            <w:noProof/>
          </w:rPr>
          <w:tab/>
        </w:r>
        <w:r w:rsidR="00AA3793" w:rsidRPr="00CD21FD">
          <w:rPr>
            <w:rStyle w:val="Lienhypertexte"/>
            <w:noProof/>
          </w:rPr>
          <w:t>Code source du fichier app.html</w:t>
        </w:r>
        <w:r w:rsidR="00AA3793">
          <w:rPr>
            <w:noProof/>
            <w:webHidden/>
          </w:rPr>
          <w:tab/>
        </w:r>
        <w:r w:rsidR="00AA3793">
          <w:rPr>
            <w:noProof/>
            <w:webHidden/>
          </w:rPr>
          <w:fldChar w:fldCharType="begin"/>
        </w:r>
        <w:r w:rsidR="00AA3793">
          <w:rPr>
            <w:noProof/>
            <w:webHidden/>
          </w:rPr>
          <w:instrText xml:space="preserve"> PAGEREF _Toc9399904 \h </w:instrText>
        </w:r>
        <w:r w:rsidR="00AA3793">
          <w:rPr>
            <w:noProof/>
            <w:webHidden/>
          </w:rPr>
        </w:r>
        <w:r w:rsidR="00AA3793">
          <w:rPr>
            <w:noProof/>
            <w:webHidden/>
          </w:rPr>
          <w:fldChar w:fldCharType="separate"/>
        </w:r>
        <w:r w:rsidR="00AA3793">
          <w:rPr>
            <w:noProof/>
            <w:webHidden/>
          </w:rPr>
          <w:t>65</w:t>
        </w:r>
        <w:r w:rsidR="00AA3793">
          <w:rPr>
            <w:noProof/>
            <w:webHidden/>
          </w:rPr>
          <w:fldChar w:fldCharType="end"/>
        </w:r>
      </w:hyperlink>
    </w:p>
    <w:p w:rsidR="00AA3793" w:rsidRDefault="00BF6DD5">
      <w:pPr>
        <w:pStyle w:val="TM1"/>
        <w:tabs>
          <w:tab w:val="left" w:pos="1320"/>
          <w:tab w:val="right" w:leader="dot" w:pos="9062"/>
        </w:tabs>
        <w:rPr>
          <w:noProof/>
        </w:rPr>
      </w:pPr>
      <w:hyperlink w:anchor="_Toc9399905" w:history="1">
        <w:r w:rsidR="00AA3793" w:rsidRPr="00CD21FD">
          <w:rPr>
            <w:rStyle w:val="Lienhypertexte"/>
            <w:rFonts w:ascii="Cambria" w:hAnsi="Cambria"/>
            <w:noProof/>
          </w:rPr>
          <w:t>Figure 62.</w:t>
        </w:r>
        <w:r w:rsidR="00AA3793">
          <w:rPr>
            <w:noProof/>
          </w:rPr>
          <w:tab/>
        </w:r>
        <w:r w:rsidR="00AA3793" w:rsidRPr="00CD21FD">
          <w:rPr>
            <w:rStyle w:val="Lienhypertexte"/>
            <w:noProof/>
          </w:rPr>
          <w:t>Extrait de code du fichier app.module.ts</w:t>
        </w:r>
        <w:r w:rsidR="00AA3793">
          <w:rPr>
            <w:noProof/>
            <w:webHidden/>
          </w:rPr>
          <w:tab/>
        </w:r>
        <w:r w:rsidR="00AA3793">
          <w:rPr>
            <w:noProof/>
            <w:webHidden/>
          </w:rPr>
          <w:fldChar w:fldCharType="begin"/>
        </w:r>
        <w:r w:rsidR="00AA3793">
          <w:rPr>
            <w:noProof/>
            <w:webHidden/>
          </w:rPr>
          <w:instrText xml:space="preserve"> PAGEREF _Toc9399905 \h </w:instrText>
        </w:r>
        <w:r w:rsidR="00AA3793">
          <w:rPr>
            <w:noProof/>
            <w:webHidden/>
          </w:rPr>
        </w:r>
        <w:r w:rsidR="00AA3793">
          <w:rPr>
            <w:noProof/>
            <w:webHidden/>
          </w:rPr>
          <w:fldChar w:fldCharType="separate"/>
        </w:r>
        <w:r w:rsidR="00AA3793">
          <w:rPr>
            <w:noProof/>
            <w:webHidden/>
          </w:rPr>
          <w:t>66</w:t>
        </w:r>
        <w:r w:rsidR="00AA3793">
          <w:rPr>
            <w:noProof/>
            <w:webHidden/>
          </w:rPr>
          <w:fldChar w:fldCharType="end"/>
        </w:r>
      </w:hyperlink>
    </w:p>
    <w:p w:rsidR="00AA3793" w:rsidRDefault="00BF6DD5">
      <w:pPr>
        <w:pStyle w:val="TM1"/>
        <w:tabs>
          <w:tab w:val="left" w:pos="1320"/>
          <w:tab w:val="right" w:leader="dot" w:pos="9062"/>
        </w:tabs>
        <w:rPr>
          <w:noProof/>
        </w:rPr>
      </w:pPr>
      <w:hyperlink w:anchor="_Toc9399906" w:history="1">
        <w:r w:rsidR="00AA3793" w:rsidRPr="00CD21FD">
          <w:rPr>
            <w:rStyle w:val="Lienhypertexte"/>
            <w:rFonts w:ascii="Cambria" w:hAnsi="Cambria"/>
            <w:noProof/>
          </w:rPr>
          <w:t>Figure 63.</w:t>
        </w:r>
        <w:r w:rsidR="00AA3793">
          <w:rPr>
            <w:noProof/>
          </w:rPr>
          <w:tab/>
        </w:r>
        <w:r w:rsidR="00AA3793" w:rsidRPr="00CD21FD">
          <w:rPr>
            <w:rStyle w:val="Lienhypertexte"/>
            <w:noProof/>
          </w:rPr>
          <w:t>Extrait de code du fichier app.scss</w:t>
        </w:r>
        <w:r w:rsidR="00AA3793">
          <w:rPr>
            <w:noProof/>
            <w:webHidden/>
          </w:rPr>
          <w:tab/>
        </w:r>
        <w:r w:rsidR="00AA3793">
          <w:rPr>
            <w:noProof/>
            <w:webHidden/>
          </w:rPr>
          <w:fldChar w:fldCharType="begin"/>
        </w:r>
        <w:r w:rsidR="00AA3793">
          <w:rPr>
            <w:noProof/>
            <w:webHidden/>
          </w:rPr>
          <w:instrText xml:space="preserve"> PAGEREF _Toc9399906 \h </w:instrText>
        </w:r>
        <w:r w:rsidR="00AA3793">
          <w:rPr>
            <w:noProof/>
            <w:webHidden/>
          </w:rPr>
        </w:r>
        <w:r w:rsidR="00AA3793">
          <w:rPr>
            <w:noProof/>
            <w:webHidden/>
          </w:rPr>
          <w:fldChar w:fldCharType="separate"/>
        </w:r>
        <w:r w:rsidR="00AA3793">
          <w:rPr>
            <w:noProof/>
            <w:webHidden/>
          </w:rPr>
          <w:t>66</w:t>
        </w:r>
        <w:r w:rsidR="00AA3793">
          <w:rPr>
            <w:noProof/>
            <w:webHidden/>
          </w:rPr>
          <w:fldChar w:fldCharType="end"/>
        </w:r>
      </w:hyperlink>
    </w:p>
    <w:p w:rsidR="00AA3793" w:rsidRDefault="00BF6DD5">
      <w:pPr>
        <w:pStyle w:val="TM1"/>
        <w:tabs>
          <w:tab w:val="left" w:pos="1320"/>
          <w:tab w:val="right" w:leader="dot" w:pos="9062"/>
        </w:tabs>
        <w:rPr>
          <w:noProof/>
        </w:rPr>
      </w:pPr>
      <w:hyperlink w:anchor="_Toc9399907" w:history="1">
        <w:r w:rsidR="00AA3793" w:rsidRPr="00CD21FD">
          <w:rPr>
            <w:rStyle w:val="Lienhypertexte"/>
            <w:rFonts w:ascii="Cambria" w:hAnsi="Cambria"/>
            <w:noProof/>
          </w:rPr>
          <w:t>Figure 64.</w:t>
        </w:r>
        <w:r w:rsidR="00AA3793">
          <w:rPr>
            <w:noProof/>
          </w:rPr>
          <w:tab/>
        </w:r>
        <w:r w:rsidR="00AA3793" w:rsidRPr="00CD21FD">
          <w:rPr>
            <w:rStyle w:val="Lienhypertexte"/>
            <w:noProof/>
          </w:rPr>
          <w:t>Extrait de code du fichier map.html</w:t>
        </w:r>
        <w:r w:rsidR="00AA3793">
          <w:rPr>
            <w:noProof/>
            <w:webHidden/>
          </w:rPr>
          <w:tab/>
        </w:r>
        <w:r w:rsidR="00AA3793">
          <w:rPr>
            <w:noProof/>
            <w:webHidden/>
          </w:rPr>
          <w:fldChar w:fldCharType="begin"/>
        </w:r>
        <w:r w:rsidR="00AA3793">
          <w:rPr>
            <w:noProof/>
            <w:webHidden/>
          </w:rPr>
          <w:instrText xml:space="preserve"> PAGEREF _Toc9399907 \h </w:instrText>
        </w:r>
        <w:r w:rsidR="00AA3793">
          <w:rPr>
            <w:noProof/>
            <w:webHidden/>
          </w:rPr>
        </w:r>
        <w:r w:rsidR="00AA3793">
          <w:rPr>
            <w:noProof/>
            <w:webHidden/>
          </w:rPr>
          <w:fldChar w:fldCharType="separate"/>
        </w:r>
        <w:r w:rsidR="00AA3793">
          <w:rPr>
            <w:noProof/>
            <w:webHidden/>
          </w:rPr>
          <w:t>67</w:t>
        </w:r>
        <w:r w:rsidR="00AA3793">
          <w:rPr>
            <w:noProof/>
            <w:webHidden/>
          </w:rPr>
          <w:fldChar w:fldCharType="end"/>
        </w:r>
      </w:hyperlink>
    </w:p>
    <w:p w:rsidR="00AA3793" w:rsidRDefault="00BF6DD5">
      <w:pPr>
        <w:pStyle w:val="TM1"/>
        <w:tabs>
          <w:tab w:val="left" w:pos="1320"/>
          <w:tab w:val="right" w:leader="dot" w:pos="9062"/>
        </w:tabs>
        <w:rPr>
          <w:noProof/>
        </w:rPr>
      </w:pPr>
      <w:hyperlink w:anchor="_Toc9399908" w:history="1">
        <w:r w:rsidR="00AA3793" w:rsidRPr="00CD21FD">
          <w:rPr>
            <w:rStyle w:val="Lienhypertexte"/>
            <w:rFonts w:ascii="Cambria" w:hAnsi="Cambria"/>
            <w:noProof/>
          </w:rPr>
          <w:t>Figure 65.</w:t>
        </w:r>
        <w:r w:rsidR="00AA3793">
          <w:rPr>
            <w:noProof/>
          </w:rPr>
          <w:tab/>
        </w:r>
        <w:r w:rsidR="00AA3793" w:rsidRPr="00CD21FD">
          <w:rPr>
            <w:rStyle w:val="Lienhypertexte"/>
            <w:noProof/>
          </w:rPr>
          <w:t>Extrait de code du fichier map.module.ts</w:t>
        </w:r>
        <w:r w:rsidR="00AA3793">
          <w:rPr>
            <w:noProof/>
            <w:webHidden/>
          </w:rPr>
          <w:tab/>
        </w:r>
        <w:r w:rsidR="00AA3793">
          <w:rPr>
            <w:noProof/>
            <w:webHidden/>
          </w:rPr>
          <w:fldChar w:fldCharType="begin"/>
        </w:r>
        <w:r w:rsidR="00AA3793">
          <w:rPr>
            <w:noProof/>
            <w:webHidden/>
          </w:rPr>
          <w:instrText xml:space="preserve"> PAGEREF _Toc9399908 \h </w:instrText>
        </w:r>
        <w:r w:rsidR="00AA3793">
          <w:rPr>
            <w:noProof/>
            <w:webHidden/>
          </w:rPr>
        </w:r>
        <w:r w:rsidR="00AA3793">
          <w:rPr>
            <w:noProof/>
            <w:webHidden/>
          </w:rPr>
          <w:fldChar w:fldCharType="separate"/>
        </w:r>
        <w:r w:rsidR="00AA3793">
          <w:rPr>
            <w:noProof/>
            <w:webHidden/>
          </w:rPr>
          <w:t>67</w:t>
        </w:r>
        <w:r w:rsidR="00AA3793">
          <w:rPr>
            <w:noProof/>
            <w:webHidden/>
          </w:rPr>
          <w:fldChar w:fldCharType="end"/>
        </w:r>
      </w:hyperlink>
    </w:p>
    <w:p w:rsidR="00AA3793" w:rsidRDefault="00BF6DD5">
      <w:pPr>
        <w:pStyle w:val="TM1"/>
        <w:tabs>
          <w:tab w:val="left" w:pos="1320"/>
          <w:tab w:val="right" w:leader="dot" w:pos="9062"/>
        </w:tabs>
        <w:rPr>
          <w:noProof/>
        </w:rPr>
      </w:pPr>
      <w:hyperlink w:anchor="_Toc9399909" w:history="1">
        <w:r w:rsidR="00AA3793" w:rsidRPr="00CD21FD">
          <w:rPr>
            <w:rStyle w:val="Lienhypertexte"/>
            <w:rFonts w:ascii="Cambria" w:hAnsi="Cambria"/>
            <w:noProof/>
          </w:rPr>
          <w:t>Figure 66.</w:t>
        </w:r>
        <w:r w:rsidR="00AA3793">
          <w:rPr>
            <w:noProof/>
          </w:rPr>
          <w:tab/>
        </w:r>
        <w:r w:rsidR="00AA3793" w:rsidRPr="00CD21FD">
          <w:rPr>
            <w:rStyle w:val="Lienhypertexte"/>
            <w:noProof/>
          </w:rPr>
          <w:t>Extrait de code du map.scss</w:t>
        </w:r>
        <w:r w:rsidR="00AA3793">
          <w:rPr>
            <w:noProof/>
            <w:webHidden/>
          </w:rPr>
          <w:tab/>
        </w:r>
        <w:r w:rsidR="00AA3793">
          <w:rPr>
            <w:noProof/>
            <w:webHidden/>
          </w:rPr>
          <w:fldChar w:fldCharType="begin"/>
        </w:r>
        <w:r w:rsidR="00AA3793">
          <w:rPr>
            <w:noProof/>
            <w:webHidden/>
          </w:rPr>
          <w:instrText xml:space="preserve"> PAGEREF _Toc9399909 \h </w:instrText>
        </w:r>
        <w:r w:rsidR="00AA3793">
          <w:rPr>
            <w:noProof/>
            <w:webHidden/>
          </w:rPr>
        </w:r>
        <w:r w:rsidR="00AA3793">
          <w:rPr>
            <w:noProof/>
            <w:webHidden/>
          </w:rPr>
          <w:fldChar w:fldCharType="separate"/>
        </w:r>
        <w:r w:rsidR="00AA3793">
          <w:rPr>
            <w:noProof/>
            <w:webHidden/>
          </w:rPr>
          <w:t>68</w:t>
        </w:r>
        <w:r w:rsidR="00AA3793">
          <w:rPr>
            <w:noProof/>
            <w:webHidden/>
          </w:rPr>
          <w:fldChar w:fldCharType="end"/>
        </w:r>
      </w:hyperlink>
    </w:p>
    <w:p w:rsidR="00AA3793" w:rsidRDefault="00BF6DD5">
      <w:pPr>
        <w:pStyle w:val="TM1"/>
        <w:tabs>
          <w:tab w:val="left" w:pos="1320"/>
          <w:tab w:val="right" w:leader="dot" w:pos="9062"/>
        </w:tabs>
        <w:rPr>
          <w:noProof/>
        </w:rPr>
      </w:pPr>
      <w:hyperlink w:anchor="_Toc9399910" w:history="1">
        <w:r w:rsidR="00AA3793" w:rsidRPr="00CD21FD">
          <w:rPr>
            <w:rStyle w:val="Lienhypertexte"/>
            <w:rFonts w:ascii="Cambria" w:hAnsi="Cambria"/>
            <w:noProof/>
          </w:rPr>
          <w:t>Figure 67.</w:t>
        </w:r>
        <w:r w:rsidR="00AA3793">
          <w:rPr>
            <w:noProof/>
          </w:rPr>
          <w:tab/>
        </w:r>
        <w:r w:rsidR="00AA3793" w:rsidRPr="00CD21FD">
          <w:rPr>
            <w:rStyle w:val="Lienhypertexte"/>
            <w:noProof/>
          </w:rPr>
          <w:t>Extrait de code du fichier address.class.ts</w:t>
        </w:r>
        <w:r w:rsidR="00AA3793">
          <w:rPr>
            <w:noProof/>
            <w:webHidden/>
          </w:rPr>
          <w:tab/>
        </w:r>
        <w:r w:rsidR="00AA3793">
          <w:rPr>
            <w:noProof/>
            <w:webHidden/>
          </w:rPr>
          <w:fldChar w:fldCharType="begin"/>
        </w:r>
        <w:r w:rsidR="00AA3793">
          <w:rPr>
            <w:noProof/>
            <w:webHidden/>
          </w:rPr>
          <w:instrText xml:space="preserve"> PAGEREF _Toc9399910 \h </w:instrText>
        </w:r>
        <w:r w:rsidR="00AA3793">
          <w:rPr>
            <w:noProof/>
            <w:webHidden/>
          </w:rPr>
        </w:r>
        <w:r w:rsidR="00AA3793">
          <w:rPr>
            <w:noProof/>
            <w:webHidden/>
          </w:rPr>
          <w:fldChar w:fldCharType="separate"/>
        </w:r>
        <w:r w:rsidR="00AA3793">
          <w:rPr>
            <w:noProof/>
            <w:webHidden/>
          </w:rPr>
          <w:t>68</w:t>
        </w:r>
        <w:r w:rsidR="00AA3793">
          <w:rPr>
            <w:noProof/>
            <w:webHidden/>
          </w:rPr>
          <w:fldChar w:fldCharType="end"/>
        </w:r>
      </w:hyperlink>
    </w:p>
    <w:p w:rsidR="00AA3793" w:rsidRDefault="00BF6DD5">
      <w:pPr>
        <w:pStyle w:val="TM1"/>
        <w:tabs>
          <w:tab w:val="left" w:pos="1320"/>
          <w:tab w:val="right" w:leader="dot" w:pos="9062"/>
        </w:tabs>
        <w:rPr>
          <w:noProof/>
        </w:rPr>
      </w:pPr>
      <w:hyperlink w:anchor="_Toc9399911" w:history="1">
        <w:r w:rsidR="00AA3793" w:rsidRPr="00CD21FD">
          <w:rPr>
            <w:rStyle w:val="Lienhypertexte"/>
            <w:rFonts w:ascii="Cambria" w:hAnsi="Cambria"/>
            <w:noProof/>
          </w:rPr>
          <w:t>Figure 68.</w:t>
        </w:r>
        <w:r w:rsidR="00AA3793">
          <w:rPr>
            <w:noProof/>
          </w:rPr>
          <w:tab/>
        </w:r>
        <w:r w:rsidR="00AA3793" w:rsidRPr="00CD21FD">
          <w:rPr>
            <w:rStyle w:val="Lienhypertexte"/>
            <w:noProof/>
          </w:rPr>
          <w:t>Extrait de code du fichier coordinate.class.ts</w:t>
        </w:r>
        <w:r w:rsidR="00AA3793">
          <w:rPr>
            <w:noProof/>
            <w:webHidden/>
          </w:rPr>
          <w:tab/>
        </w:r>
        <w:r w:rsidR="00AA3793">
          <w:rPr>
            <w:noProof/>
            <w:webHidden/>
          </w:rPr>
          <w:fldChar w:fldCharType="begin"/>
        </w:r>
        <w:r w:rsidR="00AA3793">
          <w:rPr>
            <w:noProof/>
            <w:webHidden/>
          </w:rPr>
          <w:instrText xml:space="preserve"> PAGEREF _Toc9399911 \h </w:instrText>
        </w:r>
        <w:r w:rsidR="00AA3793">
          <w:rPr>
            <w:noProof/>
            <w:webHidden/>
          </w:rPr>
        </w:r>
        <w:r w:rsidR="00AA3793">
          <w:rPr>
            <w:noProof/>
            <w:webHidden/>
          </w:rPr>
          <w:fldChar w:fldCharType="separate"/>
        </w:r>
        <w:r w:rsidR="00AA3793">
          <w:rPr>
            <w:noProof/>
            <w:webHidden/>
          </w:rPr>
          <w:t>69</w:t>
        </w:r>
        <w:r w:rsidR="00AA3793">
          <w:rPr>
            <w:noProof/>
            <w:webHidden/>
          </w:rPr>
          <w:fldChar w:fldCharType="end"/>
        </w:r>
      </w:hyperlink>
    </w:p>
    <w:p w:rsidR="00AA3793" w:rsidRDefault="00BF6DD5">
      <w:pPr>
        <w:pStyle w:val="TM1"/>
        <w:tabs>
          <w:tab w:val="left" w:pos="1320"/>
          <w:tab w:val="right" w:leader="dot" w:pos="9062"/>
        </w:tabs>
        <w:rPr>
          <w:noProof/>
        </w:rPr>
      </w:pPr>
      <w:hyperlink w:anchor="_Toc9399912" w:history="1">
        <w:r w:rsidR="00AA3793" w:rsidRPr="00CD21FD">
          <w:rPr>
            <w:rStyle w:val="Lienhypertexte"/>
            <w:rFonts w:ascii="Cambria" w:hAnsi="Cambria"/>
            <w:noProof/>
          </w:rPr>
          <w:t>Figure 69.</w:t>
        </w:r>
        <w:r w:rsidR="00AA3793">
          <w:rPr>
            <w:noProof/>
          </w:rPr>
          <w:tab/>
        </w:r>
        <w:r w:rsidR="00AA3793" w:rsidRPr="00CD21FD">
          <w:rPr>
            <w:rStyle w:val="Lienhypertexte"/>
            <w:noProof/>
          </w:rPr>
          <w:t>Extrait de code du fichier google-geolocation.class.ts</w:t>
        </w:r>
        <w:r w:rsidR="00AA3793">
          <w:rPr>
            <w:noProof/>
            <w:webHidden/>
          </w:rPr>
          <w:tab/>
        </w:r>
        <w:r w:rsidR="00AA3793">
          <w:rPr>
            <w:noProof/>
            <w:webHidden/>
          </w:rPr>
          <w:fldChar w:fldCharType="begin"/>
        </w:r>
        <w:r w:rsidR="00AA3793">
          <w:rPr>
            <w:noProof/>
            <w:webHidden/>
          </w:rPr>
          <w:instrText xml:space="preserve"> PAGEREF _Toc9399912 \h </w:instrText>
        </w:r>
        <w:r w:rsidR="00AA3793">
          <w:rPr>
            <w:noProof/>
            <w:webHidden/>
          </w:rPr>
        </w:r>
        <w:r w:rsidR="00AA3793">
          <w:rPr>
            <w:noProof/>
            <w:webHidden/>
          </w:rPr>
          <w:fldChar w:fldCharType="separate"/>
        </w:r>
        <w:r w:rsidR="00AA3793">
          <w:rPr>
            <w:noProof/>
            <w:webHidden/>
          </w:rPr>
          <w:t>69</w:t>
        </w:r>
        <w:r w:rsidR="00AA3793">
          <w:rPr>
            <w:noProof/>
            <w:webHidden/>
          </w:rPr>
          <w:fldChar w:fldCharType="end"/>
        </w:r>
      </w:hyperlink>
    </w:p>
    <w:p w:rsidR="00AA3793" w:rsidRDefault="00BF6DD5">
      <w:pPr>
        <w:pStyle w:val="TM1"/>
        <w:tabs>
          <w:tab w:val="left" w:pos="1320"/>
          <w:tab w:val="right" w:leader="dot" w:pos="9062"/>
        </w:tabs>
        <w:rPr>
          <w:noProof/>
        </w:rPr>
      </w:pPr>
      <w:hyperlink w:anchor="_Toc9399913" w:history="1">
        <w:r w:rsidR="00AA3793" w:rsidRPr="00CD21FD">
          <w:rPr>
            <w:rStyle w:val="Lienhypertexte"/>
            <w:rFonts w:ascii="Cambria" w:hAnsi="Cambria"/>
            <w:noProof/>
          </w:rPr>
          <w:t>Figure 70.</w:t>
        </w:r>
        <w:r w:rsidR="00AA3793">
          <w:rPr>
            <w:noProof/>
          </w:rPr>
          <w:tab/>
        </w:r>
        <w:r w:rsidR="00AA3793" w:rsidRPr="00CD21FD">
          <w:rPr>
            <w:rStyle w:val="Lienhypertexte"/>
            <w:noProof/>
          </w:rPr>
          <w:t>Extrait de code du fichier config.xml</w:t>
        </w:r>
        <w:r w:rsidR="00AA3793">
          <w:rPr>
            <w:noProof/>
            <w:webHidden/>
          </w:rPr>
          <w:tab/>
        </w:r>
        <w:r w:rsidR="00AA3793">
          <w:rPr>
            <w:noProof/>
            <w:webHidden/>
          </w:rPr>
          <w:fldChar w:fldCharType="begin"/>
        </w:r>
        <w:r w:rsidR="00AA3793">
          <w:rPr>
            <w:noProof/>
            <w:webHidden/>
          </w:rPr>
          <w:instrText xml:space="preserve"> PAGEREF _Toc9399913 \h </w:instrText>
        </w:r>
        <w:r w:rsidR="00AA3793">
          <w:rPr>
            <w:noProof/>
            <w:webHidden/>
          </w:rPr>
        </w:r>
        <w:r w:rsidR="00AA3793">
          <w:rPr>
            <w:noProof/>
            <w:webHidden/>
          </w:rPr>
          <w:fldChar w:fldCharType="separate"/>
        </w:r>
        <w:r w:rsidR="00AA3793">
          <w:rPr>
            <w:noProof/>
            <w:webHidden/>
          </w:rPr>
          <w:t>70</w:t>
        </w:r>
        <w:r w:rsidR="00AA3793">
          <w:rPr>
            <w:noProof/>
            <w:webHidden/>
          </w:rPr>
          <w:fldChar w:fldCharType="end"/>
        </w:r>
      </w:hyperlink>
    </w:p>
    <w:p w:rsidR="00AA3793" w:rsidRDefault="00BF6DD5">
      <w:pPr>
        <w:pStyle w:val="TM1"/>
        <w:tabs>
          <w:tab w:val="left" w:pos="1320"/>
          <w:tab w:val="right" w:leader="dot" w:pos="9062"/>
        </w:tabs>
        <w:rPr>
          <w:noProof/>
        </w:rPr>
      </w:pPr>
      <w:hyperlink w:anchor="_Toc9399914" w:history="1">
        <w:r w:rsidR="00AA3793" w:rsidRPr="00CD21FD">
          <w:rPr>
            <w:rStyle w:val="Lienhypertexte"/>
            <w:rFonts w:ascii="Cambria" w:hAnsi="Cambria"/>
            <w:noProof/>
          </w:rPr>
          <w:t>Figure 71.</w:t>
        </w:r>
        <w:r w:rsidR="00AA3793">
          <w:rPr>
            <w:noProof/>
          </w:rPr>
          <w:tab/>
        </w:r>
        <w:r w:rsidR="00AA3793" w:rsidRPr="00CD21FD">
          <w:rPr>
            <w:rStyle w:val="Lienhypertexte"/>
            <w:noProof/>
          </w:rPr>
          <w:t>Extrait de code du fichier config.json</w:t>
        </w:r>
        <w:r w:rsidR="00AA3793">
          <w:rPr>
            <w:noProof/>
            <w:webHidden/>
          </w:rPr>
          <w:tab/>
        </w:r>
        <w:r w:rsidR="00AA3793">
          <w:rPr>
            <w:noProof/>
            <w:webHidden/>
          </w:rPr>
          <w:fldChar w:fldCharType="begin"/>
        </w:r>
        <w:r w:rsidR="00AA3793">
          <w:rPr>
            <w:noProof/>
            <w:webHidden/>
          </w:rPr>
          <w:instrText xml:space="preserve"> PAGEREF _Toc9399914 \h </w:instrText>
        </w:r>
        <w:r w:rsidR="00AA3793">
          <w:rPr>
            <w:noProof/>
            <w:webHidden/>
          </w:rPr>
        </w:r>
        <w:r w:rsidR="00AA3793">
          <w:rPr>
            <w:noProof/>
            <w:webHidden/>
          </w:rPr>
          <w:fldChar w:fldCharType="separate"/>
        </w:r>
        <w:r w:rsidR="00AA3793">
          <w:rPr>
            <w:noProof/>
            <w:webHidden/>
          </w:rPr>
          <w:t>70</w:t>
        </w:r>
        <w:r w:rsidR="00AA3793">
          <w:rPr>
            <w:noProof/>
            <w:webHidden/>
          </w:rPr>
          <w:fldChar w:fldCharType="end"/>
        </w:r>
      </w:hyperlink>
    </w:p>
    <w:p w:rsidR="00AA3793" w:rsidRDefault="00BF6DD5">
      <w:pPr>
        <w:pStyle w:val="TM1"/>
        <w:tabs>
          <w:tab w:val="left" w:pos="1320"/>
          <w:tab w:val="right" w:leader="dot" w:pos="9062"/>
        </w:tabs>
        <w:rPr>
          <w:noProof/>
        </w:rPr>
      </w:pPr>
      <w:hyperlink w:anchor="_Toc9399915" w:history="1">
        <w:r w:rsidR="00AA3793" w:rsidRPr="00CD21FD">
          <w:rPr>
            <w:rStyle w:val="Lienhypertexte"/>
            <w:rFonts w:ascii="Cambria" w:hAnsi="Cambria"/>
            <w:noProof/>
          </w:rPr>
          <w:t>Figure 72.</w:t>
        </w:r>
        <w:r w:rsidR="00AA3793">
          <w:rPr>
            <w:noProof/>
          </w:rPr>
          <w:tab/>
        </w:r>
        <w:r w:rsidR="00AA3793" w:rsidRPr="00CD21FD">
          <w:rPr>
            <w:rStyle w:val="Lienhypertexte"/>
            <w:noProof/>
          </w:rPr>
          <w:t>Code source du fichier tsconfig.json</w:t>
        </w:r>
        <w:r w:rsidR="00AA3793">
          <w:rPr>
            <w:noProof/>
            <w:webHidden/>
          </w:rPr>
          <w:tab/>
        </w:r>
        <w:r w:rsidR="00AA3793">
          <w:rPr>
            <w:noProof/>
            <w:webHidden/>
          </w:rPr>
          <w:fldChar w:fldCharType="begin"/>
        </w:r>
        <w:r w:rsidR="00AA3793">
          <w:rPr>
            <w:noProof/>
            <w:webHidden/>
          </w:rPr>
          <w:instrText xml:space="preserve"> PAGEREF _Toc9399915 \h </w:instrText>
        </w:r>
        <w:r w:rsidR="00AA3793">
          <w:rPr>
            <w:noProof/>
            <w:webHidden/>
          </w:rPr>
        </w:r>
        <w:r w:rsidR="00AA3793">
          <w:rPr>
            <w:noProof/>
            <w:webHidden/>
          </w:rPr>
          <w:fldChar w:fldCharType="separate"/>
        </w:r>
        <w:r w:rsidR="00AA3793">
          <w:rPr>
            <w:noProof/>
            <w:webHidden/>
          </w:rPr>
          <w:t>71</w:t>
        </w:r>
        <w:r w:rsidR="00AA3793">
          <w:rPr>
            <w:noProof/>
            <w:webHidden/>
          </w:rPr>
          <w:fldChar w:fldCharType="end"/>
        </w:r>
      </w:hyperlink>
    </w:p>
    <w:p w:rsidR="00AA3793" w:rsidRDefault="00BF6DD5">
      <w:pPr>
        <w:pStyle w:val="TM1"/>
        <w:tabs>
          <w:tab w:val="left" w:pos="1320"/>
          <w:tab w:val="right" w:leader="dot" w:pos="9062"/>
        </w:tabs>
        <w:rPr>
          <w:noProof/>
        </w:rPr>
      </w:pPr>
      <w:hyperlink w:anchor="_Toc9399916" w:history="1">
        <w:r w:rsidR="00AA3793" w:rsidRPr="00CD21FD">
          <w:rPr>
            <w:rStyle w:val="Lienhypertexte"/>
            <w:rFonts w:ascii="Cambria" w:hAnsi="Cambria"/>
            <w:noProof/>
          </w:rPr>
          <w:t>Figure 73.</w:t>
        </w:r>
        <w:r w:rsidR="00AA3793">
          <w:rPr>
            <w:noProof/>
          </w:rPr>
          <w:tab/>
        </w:r>
        <w:r w:rsidR="00AA3793" w:rsidRPr="00CD21FD">
          <w:rPr>
            <w:rStyle w:val="Lienhypertexte"/>
            <w:noProof/>
          </w:rPr>
          <w:t>Diagramme de classes</w:t>
        </w:r>
        <w:r w:rsidR="00AA3793">
          <w:rPr>
            <w:noProof/>
            <w:webHidden/>
          </w:rPr>
          <w:tab/>
        </w:r>
        <w:r w:rsidR="00AA3793">
          <w:rPr>
            <w:noProof/>
            <w:webHidden/>
          </w:rPr>
          <w:fldChar w:fldCharType="begin"/>
        </w:r>
        <w:r w:rsidR="00AA3793">
          <w:rPr>
            <w:noProof/>
            <w:webHidden/>
          </w:rPr>
          <w:instrText xml:space="preserve"> PAGEREF _Toc9399916 \h </w:instrText>
        </w:r>
        <w:r w:rsidR="00AA3793">
          <w:rPr>
            <w:noProof/>
            <w:webHidden/>
          </w:rPr>
        </w:r>
        <w:r w:rsidR="00AA3793">
          <w:rPr>
            <w:noProof/>
            <w:webHidden/>
          </w:rPr>
          <w:fldChar w:fldCharType="separate"/>
        </w:r>
        <w:r w:rsidR="00AA3793">
          <w:rPr>
            <w:noProof/>
            <w:webHidden/>
          </w:rPr>
          <w:t>73</w:t>
        </w:r>
        <w:r w:rsidR="00AA3793">
          <w:rPr>
            <w:noProof/>
            <w:webHidden/>
          </w:rPr>
          <w:fldChar w:fldCharType="end"/>
        </w:r>
      </w:hyperlink>
    </w:p>
    <w:p w:rsidR="00AA3793" w:rsidRDefault="00BF6DD5">
      <w:pPr>
        <w:pStyle w:val="TM1"/>
        <w:tabs>
          <w:tab w:val="left" w:pos="1320"/>
          <w:tab w:val="right" w:leader="dot" w:pos="9062"/>
        </w:tabs>
        <w:rPr>
          <w:noProof/>
        </w:rPr>
      </w:pPr>
      <w:hyperlink w:anchor="_Toc9399917" w:history="1">
        <w:r w:rsidR="00AA3793" w:rsidRPr="00CD21FD">
          <w:rPr>
            <w:rStyle w:val="Lienhypertexte"/>
            <w:rFonts w:ascii="Cambria" w:hAnsi="Cambria"/>
            <w:noProof/>
          </w:rPr>
          <w:t>Figure 74.</w:t>
        </w:r>
        <w:r w:rsidR="00AA3793">
          <w:rPr>
            <w:noProof/>
          </w:rPr>
          <w:tab/>
        </w:r>
        <w:r w:rsidR="00AA3793" w:rsidRPr="00CD21FD">
          <w:rPr>
            <w:rStyle w:val="Lienhypertexte"/>
            <w:noProof/>
          </w:rPr>
          <w:t>Diagramme d’activité</w:t>
        </w:r>
        <w:r w:rsidR="00AA3793">
          <w:rPr>
            <w:noProof/>
            <w:webHidden/>
          </w:rPr>
          <w:tab/>
        </w:r>
        <w:r w:rsidR="00AA3793">
          <w:rPr>
            <w:noProof/>
            <w:webHidden/>
          </w:rPr>
          <w:fldChar w:fldCharType="begin"/>
        </w:r>
        <w:r w:rsidR="00AA3793">
          <w:rPr>
            <w:noProof/>
            <w:webHidden/>
          </w:rPr>
          <w:instrText xml:space="preserve"> PAGEREF _Toc9399917 \h </w:instrText>
        </w:r>
        <w:r w:rsidR="00AA3793">
          <w:rPr>
            <w:noProof/>
            <w:webHidden/>
          </w:rPr>
        </w:r>
        <w:r w:rsidR="00AA3793">
          <w:rPr>
            <w:noProof/>
            <w:webHidden/>
          </w:rPr>
          <w:fldChar w:fldCharType="separate"/>
        </w:r>
        <w:r w:rsidR="00AA3793">
          <w:rPr>
            <w:noProof/>
            <w:webHidden/>
          </w:rPr>
          <w:t>74</w:t>
        </w:r>
        <w:r w:rsidR="00AA3793">
          <w:rPr>
            <w:noProof/>
            <w:webHidden/>
          </w:rPr>
          <w:fldChar w:fldCharType="end"/>
        </w:r>
      </w:hyperlink>
    </w:p>
    <w:p w:rsidR="00AA3793" w:rsidRDefault="00BF6DD5">
      <w:pPr>
        <w:pStyle w:val="TM1"/>
        <w:tabs>
          <w:tab w:val="left" w:pos="1320"/>
          <w:tab w:val="right" w:leader="dot" w:pos="9062"/>
        </w:tabs>
        <w:rPr>
          <w:noProof/>
        </w:rPr>
      </w:pPr>
      <w:hyperlink w:anchor="_Toc9399918" w:history="1">
        <w:r w:rsidR="00AA3793" w:rsidRPr="00CD21FD">
          <w:rPr>
            <w:rStyle w:val="Lienhypertexte"/>
            <w:rFonts w:ascii="Cambria" w:hAnsi="Cambria"/>
            <w:noProof/>
          </w:rPr>
          <w:t>Figure 75.</w:t>
        </w:r>
        <w:r w:rsidR="00AA3793">
          <w:rPr>
            <w:noProof/>
          </w:rPr>
          <w:tab/>
        </w:r>
        <w:r w:rsidR="00AA3793" w:rsidRPr="00CD21FD">
          <w:rPr>
            <w:rStyle w:val="Lienhypertexte"/>
            <w:noProof/>
          </w:rPr>
          <w:t>Diagramme de cas d’utilisation</w:t>
        </w:r>
        <w:r w:rsidR="00AA3793">
          <w:rPr>
            <w:noProof/>
            <w:webHidden/>
          </w:rPr>
          <w:tab/>
        </w:r>
        <w:r w:rsidR="00AA3793">
          <w:rPr>
            <w:noProof/>
            <w:webHidden/>
          </w:rPr>
          <w:fldChar w:fldCharType="begin"/>
        </w:r>
        <w:r w:rsidR="00AA3793">
          <w:rPr>
            <w:noProof/>
            <w:webHidden/>
          </w:rPr>
          <w:instrText xml:space="preserve"> PAGEREF _Toc9399918 \h </w:instrText>
        </w:r>
        <w:r w:rsidR="00AA3793">
          <w:rPr>
            <w:noProof/>
            <w:webHidden/>
          </w:rPr>
        </w:r>
        <w:r w:rsidR="00AA3793">
          <w:rPr>
            <w:noProof/>
            <w:webHidden/>
          </w:rPr>
          <w:fldChar w:fldCharType="separate"/>
        </w:r>
        <w:r w:rsidR="00AA3793">
          <w:rPr>
            <w:noProof/>
            <w:webHidden/>
          </w:rPr>
          <w:t>75</w:t>
        </w:r>
        <w:r w:rsidR="00AA3793">
          <w:rPr>
            <w:noProof/>
            <w:webHidden/>
          </w:rPr>
          <w:fldChar w:fldCharType="end"/>
        </w:r>
      </w:hyperlink>
    </w:p>
    <w:p w:rsidR="00AA3793" w:rsidRDefault="00BF6DD5">
      <w:pPr>
        <w:pStyle w:val="TM1"/>
        <w:tabs>
          <w:tab w:val="left" w:pos="1320"/>
          <w:tab w:val="right" w:leader="dot" w:pos="9062"/>
        </w:tabs>
        <w:rPr>
          <w:noProof/>
        </w:rPr>
      </w:pPr>
      <w:hyperlink w:anchor="_Toc9399919" w:history="1">
        <w:r w:rsidR="00AA3793" w:rsidRPr="00CD21FD">
          <w:rPr>
            <w:rStyle w:val="Lienhypertexte"/>
            <w:rFonts w:ascii="Cambria" w:hAnsi="Cambria"/>
            <w:noProof/>
          </w:rPr>
          <w:t>Figure 76.</w:t>
        </w:r>
        <w:r w:rsidR="00AA3793">
          <w:rPr>
            <w:noProof/>
          </w:rPr>
          <w:tab/>
        </w:r>
        <w:r w:rsidR="00AA3793" w:rsidRPr="00CD21FD">
          <w:rPr>
            <w:rStyle w:val="Lienhypertexte"/>
            <w:noProof/>
          </w:rPr>
          <w:t>Diagramme de déploiement</w:t>
        </w:r>
        <w:r w:rsidR="00AA3793">
          <w:rPr>
            <w:noProof/>
            <w:webHidden/>
          </w:rPr>
          <w:tab/>
        </w:r>
        <w:r w:rsidR="00AA3793">
          <w:rPr>
            <w:noProof/>
            <w:webHidden/>
          </w:rPr>
          <w:fldChar w:fldCharType="begin"/>
        </w:r>
        <w:r w:rsidR="00AA3793">
          <w:rPr>
            <w:noProof/>
            <w:webHidden/>
          </w:rPr>
          <w:instrText xml:space="preserve"> PAGEREF _Toc9399919 \h </w:instrText>
        </w:r>
        <w:r w:rsidR="00AA3793">
          <w:rPr>
            <w:noProof/>
            <w:webHidden/>
          </w:rPr>
        </w:r>
        <w:r w:rsidR="00AA3793">
          <w:rPr>
            <w:noProof/>
            <w:webHidden/>
          </w:rPr>
          <w:fldChar w:fldCharType="separate"/>
        </w:r>
        <w:r w:rsidR="00AA3793">
          <w:rPr>
            <w:noProof/>
            <w:webHidden/>
          </w:rPr>
          <w:t>75</w:t>
        </w:r>
        <w:r w:rsidR="00AA3793">
          <w:rPr>
            <w:noProof/>
            <w:webHidden/>
          </w:rPr>
          <w:fldChar w:fldCharType="end"/>
        </w:r>
      </w:hyperlink>
    </w:p>
    <w:p w:rsidR="004F56B6" w:rsidRDefault="00AA3793" w:rsidP="004C7732">
      <w:pPr>
        <w:jc w:val="both"/>
        <w:rPr>
          <w:sz w:val="32"/>
          <w:szCs w:val="32"/>
        </w:rPr>
      </w:pPr>
      <w:r>
        <w:rPr>
          <w:sz w:val="32"/>
          <w:szCs w:val="32"/>
        </w:rPr>
        <w:fldChar w:fldCharType="end"/>
      </w:r>
    </w:p>
    <w:p w:rsidR="009F5935" w:rsidRDefault="009F5935" w:rsidP="004C7732">
      <w:pPr>
        <w:jc w:val="both"/>
        <w:rPr>
          <w:sz w:val="32"/>
          <w:szCs w:val="32"/>
        </w:rPr>
      </w:pPr>
    </w:p>
    <w:p w:rsidR="002B3F7D" w:rsidRDefault="002B3F7D"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7D55A3">
      <w:pPr>
        <w:pStyle w:val="Titre1"/>
      </w:pPr>
      <w:bookmarkStart w:id="121" w:name="_Toc9325934"/>
      <w:bookmarkStart w:id="122" w:name="_Toc9400000"/>
      <w:r>
        <w:t>LISTE DES TABLEAUX</w:t>
      </w:r>
      <w:bookmarkEnd w:id="121"/>
      <w:bookmarkEnd w:id="122"/>
    </w:p>
    <w:p w:rsidR="00AA3793" w:rsidRDefault="00AA3793">
      <w:pPr>
        <w:pStyle w:val="TM1"/>
        <w:tabs>
          <w:tab w:val="left" w:pos="1320"/>
          <w:tab w:val="right" w:leader="dot" w:pos="9062"/>
        </w:tabs>
        <w:rPr>
          <w:noProof/>
        </w:rPr>
      </w:pPr>
      <w:r>
        <w:rPr>
          <w:sz w:val="32"/>
          <w:szCs w:val="32"/>
        </w:rPr>
        <w:fldChar w:fldCharType="begin"/>
      </w:r>
      <w:r>
        <w:rPr>
          <w:sz w:val="32"/>
          <w:szCs w:val="32"/>
        </w:rPr>
        <w:instrText xml:space="preserve"> TOC \h \z \t "Titre;1" </w:instrText>
      </w:r>
      <w:r>
        <w:rPr>
          <w:sz w:val="32"/>
          <w:szCs w:val="32"/>
        </w:rPr>
        <w:fldChar w:fldCharType="separate"/>
      </w:r>
      <w:hyperlink w:anchor="_Toc9399920" w:history="1">
        <w:r w:rsidRPr="002F14EE">
          <w:rPr>
            <w:rStyle w:val="Lienhypertexte"/>
            <w:rFonts w:ascii="Cambria" w:hAnsi="Cambria"/>
            <w:i/>
            <w:iCs/>
            <w:noProof/>
          </w:rPr>
          <w:t>Tableau 1.</w:t>
        </w:r>
        <w:r>
          <w:rPr>
            <w:noProof/>
          </w:rPr>
          <w:tab/>
        </w:r>
        <w:r w:rsidRPr="002F14EE">
          <w:rPr>
            <w:rStyle w:val="Lienhypertexte"/>
            <w:i/>
            <w:iCs/>
            <w:noProof/>
          </w:rPr>
          <w:t>Les prix obtenus par l’ISPM</w:t>
        </w:r>
        <w:r>
          <w:rPr>
            <w:noProof/>
            <w:webHidden/>
          </w:rPr>
          <w:tab/>
        </w:r>
        <w:r>
          <w:rPr>
            <w:noProof/>
            <w:webHidden/>
          </w:rPr>
          <w:fldChar w:fldCharType="begin"/>
        </w:r>
        <w:r>
          <w:rPr>
            <w:noProof/>
            <w:webHidden/>
          </w:rPr>
          <w:instrText xml:space="preserve"> PAGEREF _Toc9399920 \h </w:instrText>
        </w:r>
        <w:r>
          <w:rPr>
            <w:noProof/>
            <w:webHidden/>
          </w:rPr>
        </w:r>
        <w:r>
          <w:rPr>
            <w:noProof/>
            <w:webHidden/>
          </w:rPr>
          <w:fldChar w:fldCharType="separate"/>
        </w:r>
        <w:r>
          <w:rPr>
            <w:noProof/>
            <w:webHidden/>
          </w:rPr>
          <w:t>11</w:t>
        </w:r>
        <w:r>
          <w:rPr>
            <w:noProof/>
            <w:webHidden/>
          </w:rPr>
          <w:fldChar w:fldCharType="end"/>
        </w:r>
      </w:hyperlink>
    </w:p>
    <w:p w:rsidR="00AA3793" w:rsidRDefault="00BF6DD5">
      <w:pPr>
        <w:pStyle w:val="TM1"/>
        <w:tabs>
          <w:tab w:val="left" w:pos="1320"/>
          <w:tab w:val="right" w:leader="dot" w:pos="9062"/>
        </w:tabs>
        <w:rPr>
          <w:noProof/>
        </w:rPr>
      </w:pPr>
      <w:hyperlink w:anchor="_Toc9399921" w:history="1">
        <w:r w:rsidR="00AA3793" w:rsidRPr="002F14EE">
          <w:rPr>
            <w:rStyle w:val="Lienhypertexte"/>
            <w:rFonts w:ascii="Cambria" w:hAnsi="Cambria"/>
            <w:i/>
            <w:noProof/>
          </w:rPr>
          <w:t>Tableau 2.</w:t>
        </w:r>
        <w:r w:rsidR="00AA3793">
          <w:rPr>
            <w:noProof/>
          </w:rPr>
          <w:tab/>
        </w:r>
        <w:r w:rsidR="00AA3793" w:rsidRPr="002F14EE">
          <w:rPr>
            <w:rStyle w:val="Lienhypertexte"/>
            <w:noProof/>
          </w:rPr>
          <w:t>Le product Backlog</w:t>
        </w:r>
        <w:r w:rsidR="00AA3793">
          <w:rPr>
            <w:noProof/>
            <w:webHidden/>
          </w:rPr>
          <w:tab/>
        </w:r>
        <w:r w:rsidR="00AA3793">
          <w:rPr>
            <w:noProof/>
            <w:webHidden/>
          </w:rPr>
          <w:fldChar w:fldCharType="begin"/>
        </w:r>
        <w:r w:rsidR="00AA3793">
          <w:rPr>
            <w:noProof/>
            <w:webHidden/>
          </w:rPr>
          <w:instrText xml:space="preserve"> PAGEREF _Toc9399921 \h </w:instrText>
        </w:r>
        <w:r w:rsidR="00AA3793">
          <w:rPr>
            <w:noProof/>
            <w:webHidden/>
          </w:rPr>
        </w:r>
        <w:r w:rsidR="00AA3793">
          <w:rPr>
            <w:noProof/>
            <w:webHidden/>
          </w:rPr>
          <w:fldChar w:fldCharType="separate"/>
        </w:r>
        <w:r w:rsidR="00AA3793">
          <w:rPr>
            <w:noProof/>
            <w:webHidden/>
          </w:rPr>
          <w:t>37</w:t>
        </w:r>
        <w:r w:rsidR="00AA3793">
          <w:rPr>
            <w:noProof/>
            <w:webHidden/>
          </w:rPr>
          <w:fldChar w:fldCharType="end"/>
        </w:r>
      </w:hyperlink>
    </w:p>
    <w:p w:rsidR="004F56B6" w:rsidRDefault="00AA3793" w:rsidP="004C7732">
      <w:pPr>
        <w:jc w:val="both"/>
        <w:rPr>
          <w:sz w:val="32"/>
          <w:szCs w:val="32"/>
        </w:rPr>
      </w:pPr>
      <w:r>
        <w:rPr>
          <w:sz w:val="32"/>
          <w:szCs w:val="32"/>
        </w:rPr>
        <w:fldChar w:fldCharType="end"/>
      </w: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4F56B6" w:rsidRDefault="004F56B6" w:rsidP="004C7732">
      <w:pPr>
        <w:jc w:val="both"/>
        <w:rPr>
          <w:sz w:val="32"/>
          <w:szCs w:val="32"/>
        </w:rPr>
      </w:pPr>
    </w:p>
    <w:p w:rsidR="00087F34" w:rsidRPr="00087F34" w:rsidRDefault="004F56B6" w:rsidP="00A737E2">
      <w:pPr>
        <w:pStyle w:val="Titre1"/>
      </w:pPr>
      <w:bookmarkStart w:id="123" w:name="_Toc9325935"/>
      <w:bookmarkStart w:id="124" w:name="_Toc9400001"/>
      <w:r>
        <w:t>LISTE DES ABREVIATIONS</w:t>
      </w:r>
      <w:bookmarkEnd w:id="123"/>
      <w:bookmarkEnd w:id="124"/>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A  </w:t>
      </w:r>
      <w:r w:rsidRPr="00E232FA">
        <w:rPr>
          <w:rFonts w:cstheme="minorHAnsi"/>
          <w:b/>
          <w:color w:val="17365D" w:themeColor="text2" w:themeShade="BF"/>
          <w:sz w:val="24"/>
          <w:szCs w:val="24"/>
        </w:rPr>
        <w:tab/>
      </w:r>
    </w:p>
    <w:p w:rsidR="00087F34" w:rsidRPr="00F71C15" w:rsidRDefault="007D55A3" w:rsidP="004C7732">
      <w:pPr>
        <w:jc w:val="both"/>
        <w:rPr>
          <w:rFonts w:cstheme="minorHAnsi"/>
          <w:sz w:val="24"/>
          <w:szCs w:val="24"/>
        </w:rPr>
      </w:pPr>
      <w:r>
        <w:rPr>
          <w:rFonts w:cstheme="minorHAnsi"/>
          <w:sz w:val="24"/>
          <w:szCs w:val="24"/>
        </w:rPr>
        <w:t xml:space="preserve">AEE </w:t>
      </w:r>
      <w:r>
        <w:rPr>
          <w:rFonts w:cstheme="minorHAnsi"/>
          <w:sz w:val="24"/>
          <w:szCs w:val="24"/>
        </w:rPr>
        <w:tab/>
      </w:r>
      <w:r w:rsidR="00087F34" w:rsidRPr="00F71C15">
        <w:rPr>
          <w:rFonts w:cstheme="minorHAnsi"/>
          <w:sz w:val="24"/>
          <w:szCs w:val="24"/>
        </w:rPr>
        <w:t>Agriculture Et Élevage</w:t>
      </w:r>
      <w:r w:rsidR="00087F34" w:rsidRPr="00F71C15">
        <w:rPr>
          <w:rFonts w:cstheme="minorHAnsi"/>
          <w:sz w:val="24"/>
          <w:szCs w:val="24"/>
        </w:rPr>
        <w:tab/>
      </w:r>
      <w:r w:rsidR="00087F34" w:rsidRPr="00F71C15">
        <w:rPr>
          <w:rFonts w:cstheme="minorHAnsi"/>
          <w:sz w:val="24"/>
          <w:szCs w:val="24"/>
        </w:rPr>
        <w:tab/>
      </w:r>
      <w:r w:rsidR="00087F34" w:rsidRPr="00F71C15">
        <w:rPr>
          <w:rFonts w:cstheme="minorHAnsi"/>
          <w:sz w:val="24"/>
          <w:szCs w:val="24"/>
        </w:rPr>
        <w:tab/>
      </w:r>
    </w:p>
    <w:p w:rsidR="00087F34" w:rsidRPr="00F71C15" w:rsidRDefault="00087F34" w:rsidP="004C7732">
      <w:pPr>
        <w:jc w:val="both"/>
        <w:rPr>
          <w:rFonts w:cstheme="minorHAnsi"/>
          <w:sz w:val="24"/>
          <w:szCs w:val="24"/>
        </w:rPr>
      </w:pPr>
      <w:r w:rsidRPr="00F71C15">
        <w:rPr>
          <w:rFonts w:cstheme="minorHAnsi"/>
          <w:sz w:val="24"/>
          <w:szCs w:val="24"/>
        </w:rPr>
        <w:t xml:space="preserve">AGL  </w:t>
      </w:r>
      <w:r w:rsidRPr="00F71C15">
        <w:rPr>
          <w:rFonts w:cstheme="minorHAnsi"/>
          <w:sz w:val="24"/>
          <w:szCs w:val="24"/>
        </w:rPr>
        <w:tab/>
        <w:t xml:space="preserve">Atelier de Génie Logiciel </w:t>
      </w:r>
    </w:p>
    <w:p w:rsidR="00087F34" w:rsidRPr="00F71C15" w:rsidRDefault="00087F34" w:rsidP="004C7732">
      <w:pPr>
        <w:jc w:val="both"/>
        <w:rPr>
          <w:rFonts w:cstheme="minorHAnsi"/>
          <w:sz w:val="24"/>
          <w:szCs w:val="24"/>
        </w:rPr>
      </w:pPr>
      <w:r w:rsidRPr="00F71C15">
        <w:rPr>
          <w:rFonts w:cstheme="minorHAnsi"/>
          <w:sz w:val="24"/>
          <w:szCs w:val="24"/>
        </w:rPr>
        <w:t xml:space="preserve">AMI  </w:t>
      </w:r>
      <w:r w:rsidRPr="00F71C15">
        <w:rPr>
          <w:rFonts w:cstheme="minorHAnsi"/>
          <w:sz w:val="24"/>
          <w:szCs w:val="24"/>
        </w:rPr>
        <w:tab/>
        <w:t xml:space="preserve">Appel à manifestation d’intérêt </w:t>
      </w:r>
    </w:p>
    <w:p w:rsidR="00087F34" w:rsidRPr="00F71C15" w:rsidRDefault="00087F34" w:rsidP="004C7732">
      <w:pPr>
        <w:jc w:val="both"/>
        <w:rPr>
          <w:rFonts w:cstheme="minorHAnsi"/>
          <w:sz w:val="24"/>
          <w:szCs w:val="24"/>
        </w:rPr>
      </w:pPr>
      <w:r w:rsidRPr="00F71C15">
        <w:rPr>
          <w:rFonts w:cstheme="minorHAnsi"/>
          <w:sz w:val="24"/>
          <w:szCs w:val="24"/>
        </w:rPr>
        <w:t xml:space="preserve">API </w:t>
      </w:r>
      <w:r w:rsidRPr="00F71C15">
        <w:rPr>
          <w:rFonts w:cstheme="minorHAnsi"/>
          <w:sz w:val="24"/>
          <w:szCs w:val="24"/>
        </w:rPr>
        <w:tab/>
        <w:t>Application Programming Interface</w:t>
      </w:r>
    </w:p>
    <w:p w:rsidR="00087F34" w:rsidRPr="00F71C15" w:rsidRDefault="00087F34" w:rsidP="004C7732">
      <w:pPr>
        <w:jc w:val="both"/>
        <w:rPr>
          <w:rFonts w:cstheme="minorHAnsi"/>
          <w:sz w:val="24"/>
          <w:szCs w:val="24"/>
        </w:rPr>
      </w:pPr>
    </w:p>
    <w:p w:rsidR="00087F34" w:rsidRPr="00F71C15" w:rsidRDefault="00087F34" w:rsidP="004C7732">
      <w:pPr>
        <w:jc w:val="both"/>
        <w:rPr>
          <w:rFonts w:cstheme="minorHAnsi"/>
          <w:sz w:val="24"/>
          <w:szCs w:val="24"/>
        </w:rPr>
      </w:pPr>
      <w:r w:rsidRPr="00E232FA">
        <w:rPr>
          <w:rFonts w:cstheme="minorHAnsi"/>
          <w:b/>
          <w:color w:val="17365D" w:themeColor="text2" w:themeShade="BF"/>
          <w:sz w:val="24"/>
          <w:szCs w:val="24"/>
        </w:rPr>
        <w:t xml:space="preserve">C </w:t>
      </w:r>
      <w:r w:rsidRPr="00F71C15">
        <w:rPr>
          <w:rFonts w:cstheme="minorHAnsi"/>
          <w:sz w:val="24"/>
          <w:szCs w:val="24"/>
        </w:rPr>
        <w:tab/>
        <w:t xml:space="preserve"> </w:t>
      </w:r>
    </w:p>
    <w:p w:rsidR="00087F34" w:rsidRPr="00F71C15" w:rsidRDefault="00087F34" w:rsidP="004C7732">
      <w:pPr>
        <w:jc w:val="both"/>
        <w:rPr>
          <w:rFonts w:cstheme="minorHAnsi"/>
          <w:sz w:val="24"/>
          <w:szCs w:val="24"/>
        </w:rPr>
      </w:pPr>
      <w:r w:rsidRPr="00F71C15">
        <w:rPr>
          <w:rFonts w:cstheme="minorHAnsi"/>
          <w:sz w:val="24"/>
          <w:szCs w:val="24"/>
        </w:rPr>
        <w:t xml:space="preserve">CAA  </w:t>
      </w:r>
      <w:r w:rsidRPr="00F71C15">
        <w:rPr>
          <w:rFonts w:cstheme="minorHAnsi"/>
          <w:sz w:val="24"/>
          <w:szCs w:val="24"/>
        </w:rPr>
        <w:tab/>
        <w:t xml:space="preserve">Commerce et Administration </w:t>
      </w:r>
    </w:p>
    <w:p w:rsidR="00087F34" w:rsidRPr="00F71C15" w:rsidRDefault="007D55A3" w:rsidP="004C7732">
      <w:pPr>
        <w:jc w:val="both"/>
        <w:rPr>
          <w:rFonts w:cstheme="minorHAnsi"/>
          <w:sz w:val="24"/>
          <w:szCs w:val="24"/>
        </w:rPr>
      </w:pPr>
      <w:r>
        <w:rPr>
          <w:rFonts w:cstheme="minorHAnsi"/>
          <w:sz w:val="24"/>
          <w:szCs w:val="24"/>
        </w:rPr>
        <w:t xml:space="preserve">CAE </w:t>
      </w:r>
      <w:r>
        <w:rPr>
          <w:rFonts w:cstheme="minorHAnsi"/>
          <w:sz w:val="24"/>
          <w:szCs w:val="24"/>
        </w:rPr>
        <w:tab/>
      </w:r>
      <w:r w:rsidR="00087F34" w:rsidRPr="00F71C15">
        <w:rPr>
          <w:rFonts w:cstheme="minorHAnsi"/>
          <w:sz w:val="24"/>
          <w:szCs w:val="24"/>
        </w:rPr>
        <w:t>Centre d’affaires Eden</w:t>
      </w:r>
    </w:p>
    <w:p w:rsidR="00087F34" w:rsidRPr="00F71C15" w:rsidRDefault="00087F34" w:rsidP="004C7732">
      <w:pPr>
        <w:jc w:val="both"/>
        <w:rPr>
          <w:rFonts w:cstheme="minorHAnsi"/>
          <w:sz w:val="24"/>
          <w:szCs w:val="24"/>
        </w:rPr>
      </w:pPr>
    </w:p>
    <w:p w:rsidR="00087F34" w:rsidRPr="00F71C15" w:rsidRDefault="00087F34" w:rsidP="004C7732">
      <w:pPr>
        <w:jc w:val="both"/>
        <w:rPr>
          <w:rFonts w:cstheme="minorHAnsi"/>
          <w:sz w:val="24"/>
          <w:szCs w:val="24"/>
        </w:rPr>
      </w:pPr>
      <w:r w:rsidRPr="00E232FA">
        <w:rPr>
          <w:rFonts w:cstheme="minorHAnsi"/>
          <w:b/>
          <w:color w:val="17365D" w:themeColor="text2" w:themeShade="BF"/>
          <w:sz w:val="24"/>
          <w:szCs w:val="24"/>
        </w:rPr>
        <w:t xml:space="preserve">D </w:t>
      </w:r>
      <w:r w:rsidRPr="00F71C15">
        <w:rPr>
          <w:rFonts w:cstheme="minorHAnsi"/>
          <w:sz w:val="24"/>
          <w:szCs w:val="24"/>
        </w:rPr>
        <w:tab/>
      </w:r>
    </w:p>
    <w:p w:rsidR="00087F34" w:rsidRPr="00F71C15" w:rsidRDefault="00087F34" w:rsidP="004C7732">
      <w:pPr>
        <w:jc w:val="both"/>
        <w:rPr>
          <w:rFonts w:cstheme="minorHAnsi"/>
          <w:sz w:val="24"/>
          <w:szCs w:val="24"/>
        </w:rPr>
      </w:pPr>
      <w:r w:rsidRPr="00F71C15">
        <w:rPr>
          <w:rFonts w:cstheme="minorHAnsi"/>
          <w:sz w:val="24"/>
          <w:szCs w:val="24"/>
        </w:rPr>
        <w:t>DAF</w:t>
      </w:r>
      <w:r w:rsidRPr="00F71C15">
        <w:rPr>
          <w:rFonts w:cstheme="minorHAnsi"/>
          <w:sz w:val="24"/>
          <w:szCs w:val="24"/>
        </w:rPr>
        <w:tab/>
        <w:t xml:space="preserve">Direction Administrative et Financière </w:t>
      </w:r>
    </w:p>
    <w:p w:rsidR="00087F34" w:rsidRPr="00F71C15" w:rsidRDefault="00087F34" w:rsidP="004C7732">
      <w:pPr>
        <w:jc w:val="both"/>
        <w:rPr>
          <w:rFonts w:cstheme="minorHAnsi"/>
          <w:sz w:val="24"/>
          <w:szCs w:val="24"/>
        </w:rPr>
      </w:pPr>
      <w:r w:rsidRPr="00F71C15">
        <w:rPr>
          <w:rFonts w:cstheme="minorHAnsi"/>
          <w:sz w:val="24"/>
          <w:szCs w:val="24"/>
        </w:rPr>
        <w:t>DEP</w:t>
      </w:r>
      <w:r w:rsidRPr="00F71C15">
        <w:rPr>
          <w:rFonts w:cstheme="minorHAnsi"/>
          <w:sz w:val="24"/>
          <w:szCs w:val="24"/>
        </w:rPr>
        <w:tab/>
        <w:t xml:space="preserve">Direction des Études ET Départements </w:t>
      </w:r>
    </w:p>
    <w:p w:rsidR="00087F34" w:rsidRPr="00F71C15" w:rsidRDefault="007D55A3" w:rsidP="004C7732">
      <w:pPr>
        <w:jc w:val="both"/>
        <w:rPr>
          <w:rFonts w:cstheme="minorHAnsi"/>
          <w:sz w:val="24"/>
          <w:szCs w:val="24"/>
        </w:rPr>
      </w:pPr>
      <w:r>
        <w:rPr>
          <w:rFonts w:cstheme="minorHAnsi"/>
          <w:sz w:val="24"/>
          <w:szCs w:val="24"/>
        </w:rPr>
        <w:t xml:space="preserve">DG </w:t>
      </w:r>
      <w:r>
        <w:rPr>
          <w:rFonts w:cstheme="minorHAnsi"/>
          <w:sz w:val="24"/>
          <w:szCs w:val="24"/>
        </w:rPr>
        <w:tab/>
      </w:r>
      <w:r w:rsidR="00087F34" w:rsidRPr="00F71C15">
        <w:rPr>
          <w:rFonts w:cstheme="minorHAnsi"/>
          <w:sz w:val="24"/>
          <w:szCs w:val="24"/>
        </w:rPr>
        <w:t xml:space="preserve">Directeur General </w:t>
      </w:r>
    </w:p>
    <w:p w:rsidR="00087F34" w:rsidRPr="00F71C15" w:rsidRDefault="007D55A3" w:rsidP="004C7732">
      <w:pPr>
        <w:jc w:val="both"/>
        <w:rPr>
          <w:rFonts w:cstheme="minorHAnsi"/>
          <w:sz w:val="24"/>
          <w:szCs w:val="24"/>
        </w:rPr>
      </w:pPr>
      <w:r>
        <w:rPr>
          <w:rFonts w:cstheme="minorHAnsi"/>
          <w:sz w:val="24"/>
          <w:szCs w:val="24"/>
        </w:rPr>
        <w:t xml:space="preserve">DPI </w:t>
      </w:r>
      <w:r>
        <w:rPr>
          <w:rFonts w:cstheme="minorHAnsi"/>
          <w:sz w:val="24"/>
          <w:szCs w:val="24"/>
        </w:rPr>
        <w:tab/>
      </w:r>
      <w:r w:rsidR="00087F34" w:rsidRPr="00F71C15">
        <w:rPr>
          <w:rFonts w:cstheme="minorHAnsi"/>
          <w:sz w:val="24"/>
          <w:szCs w:val="24"/>
        </w:rPr>
        <w:t>Département de Production Informatique</w:t>
      </w:r>
    </w:p>
    <w:p w:rsidR="00087F34" w:rsidRPr="00F71C15" w:rsidRDefault="00087F34" w:rsidP="004C7732">
      <w:pPr>
        <w:jc w:val="both"/>
        <w:rPr>
          <w:rFonts w:cstheme="minorHAnsi"/>
          <w:sz w:val="24"/>
          <w:szCs w:val="24"/>
        </w:rPr>
      </w:pPr>
      <w:r w:rsidRPr="00F71C15">
        <w:rPr>
          <w:rFonts w:cstheme="minorHAnsi"/>
          <w:sz w:val="24"/>
          <w:szCs w:val="24"/>
        </w:rPr>
        <w:t xml:space="preserve">DTJA  </w:t>
      </w:r>
      <w:r w:rsidRPr="00F71C15">
        <w:rPr>
          <w:rFonts w:cstheme="minorHAnsi"/>
          <w:sz w:val="24"/>
          <w:szCs w:val="24"/>
        </w:rPr>
        <w:tab/>
        <w:t>Droits et Techniques Juridiques des Affaires</w:t>
      </w:r>
    </w:p>
    <w:p w:rsidR="00087F34" w:rsidRPr="00F71C15" w:rsidRDefault="00087F34" w:rsidP="004C7732">
      <w:pPr>
        <w:jc w:val="both"/>
        <w:rPr>
          <w:rFonts w:cstheme="minorHAnsi"/>
          <w:sz w:val="24"/>
          <w:szCs w:val="24"/>
        </w:rPr>
      </w:pP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E </w:t>
      </w:r>
      <w:r w:rsidRPr="00E232FA">
        <w:rPr>
          <w:rFonts w:cstheme="minorHAnsi"/>
          <w:b/>
          <w:color w:val="17365D" w:themeColor="text2" w:themeShade="BF"/>
          <w:sz w:val="24"/>
          <w:szCs w:val="24"/>
        </w:rPr>
        <w:tab/>
      </w:r>
    </w:p>
    <w:p w:rsidR="00087F34" w:rsidRPr="00F71C15" w:rsidRDefault="00087F34" w:rsidP="004C7732">
      <w:pPr>
        <w:jc w:val="both"/>
        <w:rPr>
          <w:rFonts w:cstheme="minorHAnsi"/>
          <w:sz w:val="24"/>
          <w:szCs w:val="24"/>
        </w:rPr>
      </w:pPr>
      <w:r w:rsidRPr="00F71C15">
        <w:rPr>
          <w:rFonts w:cstheme="minorHAnsi"/>
          <w:sz w:val="24"/>
          <w:szCs w:val="24"/>
        </w:rPr>
        <w:lastRenderedPageBreak/>
        <w:t xml:space="preserve">EMII  </w:t>
      </w:r>
      <w:r w:rsidRPr="00F71C15">
        <w:rPr>
          <w:rFonts w:cstheme="minorHAnsi"/>
          <w:sz w:val="24"/>
          <w:szCs w:val="24"/>
        </w:rPr>
        <w:tab/>
        <w:t>Électro Mécanique et Informatique Industrielle</w:t>
      </w:r>
    </w:p>
    <w:p w:rsidR="00087F34" w:rsidRPr="00F71C15" w:rsidRDefault="00087F34" w:rsidP="004C7732">
      <w:pPr>
        <w:jc w:val="both"/>
        <w:rPr>
          <w:rFonts w:cstheme="minorHAnsi"/>
          <w:sz w:val="24"/>
          <w:szCs w:val="24"/>
        </w:rPr>
      </w:pPr>
      <w:r w:rsidRPr="00F71C15">
        <w:rPr>
          <w:rFonts w:cstheme="minorHAnsi"/>
          <w:sz w:val="24"/>
          <w:szCs w:val="24"/>
        </w:rPr>
        <w:t xml:space="preserve">EMP  </w:t>
      </w:r>
      <w:r w:rsidRPr="00F71C15">
        <w:rPr>
          <w:rFonts w:cstheme="minorHAnsi"/>
          <w:sz w:val="24"/>
          <w:szCs w:val="24"/>
        </w:rPr>
        <w:tab/>
        <w:t>Économie et Management de Projet</w:t>
      </w:r>
    </w:p>
    <w:p w:rsidR="00087F34" w:rsidRPr="00F71C15" w:rsidRDefault="00087F34" w:rsidP="004C7732">
      <w:pPr>
        <w:jc w:val="both"/>
        <w:rPr>
          <w:rFonts w:cstheme="minorHAnsi"/>
          <w:sz w:val="24"/>
          <w:szCs w:val="24"/>
        </w:rPr>
      </w:pPr>
      <w:r w:rsidRPr="00F71C15">
        <w:rPr>
          <w:rFonts w:cstheme="minorHAnsi"/>
          <w:sz w:val="24"/>
          <w:szCs w:val="24"/>
        </w:rPr>
        <w:t xml:space="preserve">ESIIA  </w:t>
      </w:r>
      <w:r w:rsidRPr="00F71C15">
        <w:rPr>
          <w:rFonts w:cstheme="minorHAnsi"/>
          <w:sz w:val="24"/>
          <w:szCs w:val="24"/>
        </w:rPr>
        <w:tab/>
        <w:t xml:space="preserve">Electronics Systèmes Informatiques et intelligence Artificielle </w:t>
      </w:r>
    </w:p>
    <w:p w:rsidR="00087F34" w:rsidRPr="00F71C15" w:rsidRDefault="007D55A3" w:rsidP="007D55A3">
      <w:pPr>
        <w:jc w:val="both"/>
        <w:rPr>
          <w:rFonts w:cstheme="minorHAnsi"/>
          <w:sz w:val="24"/>
          <w:szCs w:val="24"/>
        </w:rPr>
      </w:pPr>
      <w:r>
        <w:rPr>
          <w:rFonts w:cstheme="minorHAnsi"/>
          <w:sz w:val="24"/>
          <w:szCs w:val="24"/>
        </w:rPr>
        <w:t xml:space="preserve">ESSTIM </w:t>
      </w:r>
      <w:r w:rsidR="00087F34" w:rsidRPr="00F71C15">
        <w:rPr>
          <w:rFonts w:cstheme="minorHAnsi"/>
          <w:sz w:val="24"/>
          <w:szCs w:val="24"/>
        </w:rPr>
        <w:t>École Supérieure pour la Science et la Technologie de l’Informatique à Madagascar</w:t>
      </w: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F </w:t>
      </w:r>
      <w:r w:rsidRPr="00E232FA">
        <w:rPr>
          <w:rFonts w:cstheme="minorHAnsi"/>
          <w:b/>
          <w:color w:val="17365D" w:themeColor="text2" w:themeShade="BF"/>
          <w:sz w:val="24"/>
          <w:szCs w:val="24"/>
        </w:rPr>
        <w:tab/>
      </w:r>
    </w:p>
    <w:p w:rsidR="00087F34" w:rsidRPr="00F71C15" w:rsidRDefault="00087F34" w:rsidP="004C7732">
      <w:pPr>
        <w:jc w:val="both"/>
        <w:rPr>
          <w:rFonts w:cstheme="minorHAnsi"/>
          <w:sz w:val="24"/>
          <w:szCs w:val="24"/>
        </w:rPr>
      </w:pPr>
      <w:r w:rsidRPr="00F71C15">
        <w:rPr>
          <w:rFonts w:cstheme="minorHAnsi"/>
          <w:sz w:val="24"/>
          <w:szCs w:val="24"/>
        </w:rPr>
        <w:t>FID</w:t>
      </w:r>
      <w:r w:rsidRPr="00F71C15">
        <w:rPr>
          <w:rFonts w:cstheme="minorHAnsi"/>
          <w:sz w:val="24"/>
          <w:szCs w:val="24"/>
        </w:rPr>
        <w:tab/>
        <w:t>Fonds d’Intervention pour le Développement</w:t>
      </w: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G </w:t>
      </w:r>
      <w:r w:rsidRPr="00E232FA">
        <w:rPr>
          <w:rFonts w:cstheme="minorHAnsi"/>
          <w:b/>
          <w:color w:val="17365D" w:themeColor="text2" w:themeShade="BF"/>
          <w:sz w:val="24"/>
          <w:szCs w:val="24"/>
        </w:rPr>
        <w:tab/>
        <w:t xml:space="preserve"> </w:t>
      </w:r>
    </w:p>
    <w:p w:rsidR="00087F34" w:rsidRPr="00F71C15" w:rsidRDefault="00087F34" w:rsidP="004C7732">
      <w:pPr>
        <w:jc w:val="both"/>
        <w:rPr>
          <w:rFonts w:cstheme="minorHAnsi"/>
          <w:sz w:val="24"/>
          <w:szCs w:val="24"/>
        </w:rPr>
      </w:pPr>
      <w:r w:rsidRPr="00F71C15">
        <w:rPr>
          <w:rFonts w:cstheme="minorHAnsi"/>
          <w:sz w:val="24"/>
          <w:szCs w:val="24"/>
        </w:rPr>
        <w:t xml:space="preserve">GCA  </w:t>
      </w:r>
      <w:r w:rsidRPr="00F71C15">
        <w:rPr>
          <w:rFonts w:cstheme="minorHAnsi"/>
          <w:sz w:val="24"/>
          <w:szCs w:val="24"/>
        </w:rPr>
        <w:tab/>
        <w:t xml:space="preserve">Génie Civil et Architecture  </w:t>
      </w:r>
    </w:p>
    <w:p w:rsidR="00087F34" w:rsidRPr="00FD3D74" w:rsidRDefault="00087F34" w:rsidP="004C7732">
      <w:pPr>
        <w:jc w:val="both"/>
        <w:rPr>
          <w:rFonts w:cstheme="minorHAnsi"/>
          <w:sz w:val="24"/>
          <w:szCs w:val="24"/>
        </w:rPr>
      </w:pPr>
      <w:r w:rsidRPr="00F71C15">
        <w:rPr>
          <w:rFonts w:cstheme="minorHAnsi"/>
          <w:sz w:val="24"/>
          <w:szCs w:val="24"/>
        </w:rPr>
        <w:t xml:space="preserve">GRH  </w:t>
      </w:r>
      <w:r w:rsidRPr="00F71C15">
        <w:rPr>
          <w:rFonts w:cstheme="minorHAnsi"/>
          <w:sz w:val="24"/>
          <w:szCs w:val="24"/>
        </w:rPr>
        <w:tab/>
        <w:t xml:space="preserve">Gestion des Ressources Humaines </w:t>
      </w: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I </w:t>
      </w:r>
      <w:r w:rsidRPr="00E232FA">
        <w:rPr>
          <w:rFonts w:cstheme="minorHAnsi"/>
          <w:b/>
          <w:color w:val="17365D" w:themeColor="text2" w:themeShade="BF"/>
          <w:sz w:val="24"/>
          <w:szCs w:val="24"/>
        </w:rPr>
        <w:tab/>
      </w:r>
    </w:p>
    <w:p w:rsidR="00087F34" w:rsidRPr="00F71C15" w:rsidRDefault="007D55A3" w:rsidP="004C7732">
      <w:pPr>
        <w:jc w:val="both"/>
        <w:rPr>
          <w:rFonts w:cstheme="minorHAnsi"/>
          <w:sz w:val="24"/>
          <w:szCs w:val="24"/>
        </w:rPr>
      </w:pPr>
      <w:r>
        <w:rPr>
          <w:rFonts w:cstheme="minorHAnsi"/>
          <w:sz w:val="24"/>
          <w:szCs w:val="24"/>
        </w:rPr>
        <w:t xml:space="preserve">IAA </w:t>
      </w:r>
      <w:r>
        <w:rPr>
          <w:rFonts w:cstheme="minorHAnsi"/>
          <w:sz w:val="24"/>
          <w:szCs w:val="24"/>
        </w:rPr>
        <w:tab/>
      </w:r>
      <w:r w:rsidR="00087F34" w:rsidRPr="00F71C15">
        <w:rPr>
          <w:rFonts w:cstheme="minorHAnsi"/>
          <w:sz w:val="24"/>
          <w:szCs w:val="24"/>
        </w:rPr>
        <w:t xml:space="preserve">Industrie Agro-Alimentaire </w:t>
      </w:r>
    </w:p>
    <w:p w:rsidR="00087F34" w:rsidRPr="00F71C15" w:rsidRDefault="00087F34" w:rsidP="004C7732">
      <w:pPr>
        <w:jc w:val="both"/>
        <w:rPr>
          <w:rFonts w:cstheme="minorHAnsi"/>
          <w:sz w:val="24"/>
          <w:szCs w:val="24"/>
        </w:rPr>
      </w:pPr>
      <w:r w:rsidRPr="00F71C15">
        <w:rPr>
          <w:rFonts w:cstheme="minorHAnsi"/>
          <w:sz w:val="24"/>
          <w:szCs w:val="24"/>
        </w:rPr>
        <w:t xml:space="preserve">ICMP  </w:t>
      </w:r>
      <w:r w:rsidRPr="00F71C15">
        <w:rPr>
          <w:rFonts w:cstheme="minorHAnsi"/>
          <w:sz w:val="24"/>
          <w:szCs w:val="24"/>
        </w:rPr>
        <w:tab/>
        <w:t>Industries Chimiques, Ministères et Pétrolières</w:t>
      </w:r>
    </w:p>
    <w:p w:rsidR="00087F34" w:rsidRPr="00F71C15" w:rsidRDefault="007D55A3" w:rsidP="004C7732">
      <w:pPr>
        <w:jc w:val="both"/>
        <w:rPr>
          <w:rFonts w:cstheme="minorHAnsi"/>
          <w:sz w:val="24"/>
          <w:szCs w:val="24"/>
        </w:rPr>
      </w:pPr>
      <w:r>
        <w:rPr>
          <w:rFonts w:cstheme="minorHAnsi"/>
          <w:sz w:val="24"/>
          <w:szCs w:val="24"/>
        </w:rPr>
        <w:t xml:space="preserve">IDE </w:t>
      </w:r>
      <w:r>
        <w:rPr>
          <w:rFonts w:cstheme="minorHAnsi"/>
          <w:sz w:val="24"/>
          <w:szCs w:val="24"/>
        </w:rPr>
        <w:tab/>
      </w:r>
      <w:r w:rsidR="00087F34" w:rsidRPr="00F71C15">
        <w:rPr>
          <w:rFonts w:cstheme="minorHAnsi"/>
          <w:sz w:val="24"/>
          <w:szCs w:val="24"/>
        </w:rPr>
        <w:t xml:space="preserve">Integrated Development Environment  </w:t>
      </w:r>
    </w:p>
    <w:p w:rsidR="00087F34" w:rsidRPr="00F71C15" w:rsidRDefault="007D55A3" w:rsidP="004C7732">
      <w:pPr>
        <w:jc w:val="both"/>
        <w:rPr>
          <w:rFonts w:cstheme="minorHAnsi"/>
          <w:sz w:val="24"/>
          <w:szCs w:val="24"/>
        </w:rPr>
      </w:pPr>
      <w:r>
        <w:rPr>
          <w:rFonts w:cstheme="minorHAnsi"/>
          <w:sz w:val="24"/>
          <w:szCs w:val="24"/>
        </w:rPr>
        <w:t xml:space="preserve">IGGLIA </w:t>
      </w:r>
      <w:r w:rsidR="00087F34" w:rsidRPr="00F71C15">
        <w:rPr>
          <w:rFonts w:cstheme="minorHAnsi"/>
          <w:sz w:val="24"/>
          <w:szCs w:val="24"/>
        </w:rPr>
        <w:t xml:space="preserve">Informatique de Gestion, Génie Logiciel et Intelligence </w:t>
      </w:r>
    </w:p>
    <w:p w:rsidR="00087F34" w:rsidRPr="00F71C15" w:rsidRDefault="00087F34" w:rsidP="004C7732">
      <w:pPr>
        <w:jc w:val="both"/>
        <w:rPr>
          <w:rFonts w:cstheme="minorHAnsi"/>
          <w:sz w:val="24"/>
          <w:szCs w:val="24"/>
        </w:rPr>
      </w:pPr>
      <w:r w:rsidRPr="00F71C15">
        <w:rPr>
          <w:rFonts w:cstheme="minorHAnsi"/>
          <w:sz w:val="24"/>
          <w:szCs w:val="24"/>
        </w:rPr>
        <w:t xml:space="preserve">Artificielle </w:t>
      </w:r>
    </w:p>
    <w:p w:rsidR="00087F34" w:rsidRPr="00F71C15" w:rsidRDefault="007D55A3" w:rsidP="004C7732">
      <w:pPr>
        <w:jc w:val="both"/>
        <w:rPr>
          <w:rFonts w:cstheme="minorHAnsi"/>
          <w:sz w:val="24"/>
          <w:szCs w:val="24"/>
        </w:rPr>
      </w:pPr>
      <w:r>
        <w:rPr>
          <w:rFonts w:cstheme="minorHAnsi"/>
          <w:sz w:val="24"/>
          <w:szCs w:val="24"/>
        </w:rPr>
        <w:t xml:space="preserve">IMTICIA </w:t>
      </w:r>
      <w:r w:rsidR="00087F34" w:rsidRPr="00F71C15">
        <w:rPr>
          <w:rFonts w:cstheme="minorHAnsi"/>
          <w:sz w:val="24"/>
          <w:szCs w:val="24"/>
        </w:rPr>
        <w:t>Informatique, Multimédia, Technologies de l’Informations, de la Communication et Intelligence Artificielle</w:t>
      </w:r>
    </w:p>
    <w:p w:rsidR="00087F34" w:rsidRPr="00F71C15" w:rsidRDefault="00087F34" w:rsidP="004C7732">
      <w:pPr>
        <w:jc w:val="both"/>
        <w:rPr>
          <w:rFonts w:cstheme="minorHAnsi"/>
          <w:sz w:val="24"/>
          <w:szCs w:val="24"/>
        </w:rPr>
      </w:pPr>
      <w:r w:rsidRPr="00F71C15">
        <w:rPr>
          <w:rFonts w:cstheme="minorHAnsi"/>
          <w:sz w:val="24"/>
          <w:szCs w:val="24"/>
        </w:rPr>
        <w:t xml:space="preserve">ISAIA </w:t>
      </w:r>
      <w:r w:rsidRPr="00F71C15">
        <w:rPr>
          <w:rFonts w:cstheme="minorHAnsi"/>
          <w:sz w:val="24"/>
          <w:szCs w:val="24"/>
        </w:rPr>
        <w:tab/>
        <w:t xml:space="preserve">Informatique, </w:t>
      </w:r>
      <w:r w:rsidRPr="00F71C15">
        <w:rPr>
          <w:rFonts w:cstheme="minorHAnsi"/>
          <w:sz w:val="24"/>
          <w:szCs w:val="24"/>
        </w:rPr>
        <w:tab/>
        <w:t xml:space="preserve">Statistiques </w:t>
      </w:r>
      <w:r w:rsidRPr="00F71C15">
        <w:rPr>
          <w:rFonts w:cstheme="minorHAnsi"/>
          <w:sz w:val="24"/>
          <w:szCs w:val="24"/>
        </w:rPr>
        <w:tab/>
        <w:t xml:space="preserve">Appliquées </w:t>
      </w:r>
      <w:r w:rsidRPr="00F71C15">
        <w:rPr>
          <w:rFonts w:cstheme="minorHAnsi"/>
          <w:sz w:val="24"/>
          <w:szCs w:val="24"/>
        </w:rPr>
        <w:tab/>
        <w:t xml:space="preserve">et </w:t>
      </w:r>
    </w:p>
    <w:p w:rsidR="00087F34" w:rsidRPr="00F71C15" w:rsidRDefault="00087F34" w:rsidP="004C7732">
      <w:pPr>
        <w:jc w:val="both"/>
        <w:rPr>
          <w:rFonts w:cstheme="minorHAnsi"/>
          <w:sz w:val="24"/>
          <w:szCs w:val="24"/>
        </w:rPr>
      </w:pPr>
      <w:r w:rsidRPr="00F71C15">
        <w:rPr>
          <w:rFonts w:cstheme="minorHAnsi"/>
          <w:sz w:val="24"/>
          <w:szCs w:val="24"/>
        </w:rPr>
        <w:t>Artificielle</w:t>
      </w:r>
      <w:r w:rsidRPr="00F71C15">
        <w:rPr>
          <w:rFonts w:cstheme="minorHAnsi"/>
          <w:sz w:val="24"/>
          <w:szCs w:val="24"/>
        </w:rPr>
        <w:tab/>
        <w:t xml:space="preserve">Intelligence </w:t>
      </w:r>
    </w:p>
    <w:p w:rsidR="00087F34" w:rsidRPr="00F71C15" w:rsidRDefault="00087F34" w:rsidP="004C7732">
      <w:pPr>
        <w:jc w:val="both"/>
        <w:rPr>
          <w:rFonts w:cstheme="minorHAnsi"/>
          <w:sz w:val="24"/>
          <w:szCs w:val="24"/>
        </w:rPr>
      </w:pPr>
      <w:r w:rsidRPr="00F71C15">
        <w:rPr>
          <w:rFonts w:cstheme="minorHAnsi"/>
          <w:sz w:val="24"/>
          <w:szCs w:val="24"/>
        </w:rPr>
        <w:t xml:space="preserve">ISPM  </w:t>
      </w:r>
      <w:r w:rsidRPr="00F71C15">
        <w:rPr>
          <w:rFonts w:cstheme="minorHAnsi"/>
          <w:sz w:val="24"/>
          <w:szCs w:val="24"/>
        </w:rPr>
        <w:tab/>
        <w:t>Institut Supérieur Polytechnique de Madagascar</w:t>
      </w:r>
      <w:r w:rsidRPr="00F71C15">
        <w:rPr>
          <w:rFonts w:cstheme="minorHAnsi"/>
          <w:sz w:val="24"/>
          <w:szCs w:val="24"/>
        </w:rPr>
        <w:tab/>
      </w:r>
    </w:p>
    <w:p w:rsidR="00087F34" w:rsidRPr="00F71C15" w:rsidRDefault="00087F34" w:rsidP="004C7732">
      <w:pPr>
        <w:jc w:val="both"/>
        <w:rPr>
          <w:rFonts w:cstheme="minorHAnsi"/>
          <w:sz w:val="24"/>
          <w:szCs w:val="24"/>
        </w:rPr>
      </w:pP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L </w:t>
      </w:r>
      <w:r w:rsidRPr="00E232FA">
        <w:rPr>
          <w:rFonts w:cstheme="minorHAnsi"/>
          <w:b/>
          <w:color w:val="17365D" w:themeColor="text2" w:themeShade="BF"/>
          <w:sz w:val="24"/>
          <w:szCs w:val="24"/>
        </w:rPr>
        <w:tab/>
      </w:r>
    </w:p>
    <w:p w:rsidR="00087F34" w:rsidRDefault="00087F34" w:rsidP="004C7732">
      <w:pPr>
        <w:jc w:val="both"/>
        <w:rPr>
          <w:rFonts w:cstheme="minorHAnsi"/>
          <w:sz w:val="24"/>
          <w:szCs w:val="24"/>
        </w:rPr>
      </w:pPr>
      <w:r w:rsidRPr="00F71C15">
        <w:rPr>
          <w:rFonts w:cstheme="minorHAnsi"/>
          <w:sz w:val="24"/>
          <w:szCs w:val="24"/>
        </w:rPr>
        <w:t>LMD  Licence, Masters, Doctorat</w:t>
      </w:r>
    </w:p>
    <w:p w:rsidR="00A737E2" w:rsidRPr="00F71C15" w:rsidRDefault="00A737E2" w:rsidP="004C7732">
      <w:pPr>
        <w:jc w:val="both"/>
        <w:rPr>
          <w:rFonts w:cstheme="minorHAnsi"/>
          <w:sz w:val="24"/>
          <w:szCs w:val="24"/>
        </w:rPr>
      </w:pP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M </w:t>
      </w:r>
      <w:r w:rsidRPr="00E232FA">
        <w:rPr>
          <w:rFonts w:cstheme="minorHAnsi"/>
          <w:b/>
          <w:color w:val="17365D" w:themeColor="text2" w:themeShade="BF"/>
          <w:sz w:val="24"/>
          <w:szCs w:val="24"/>
        </w:rPr>
        <w:tab/>
      </w:r>
      <w:r w:rsidRPr="00E232FA">
        <w:rPr>
          <w:rFonts w:cstheme="minorHAnsi"/>
          <w:b/>
          <w:color w:val="17365D" w:themeColor="text2" w:themeShade="BF"/>
          <w:sz w:val="24"/>
          <w:szCs w:val="24"/>
        </w:rPr>
        <w:tab/>
      </w:r>
    </w:p>
    <w:p w:rsidR="00087F34" w:rsidRPr="00F71C15" w:rsidRDefault="00087F34" w:rsidP="004C7732">
      <w:pPr>
        <w:jc w:val="both"/>
        <w:rPr>
          <w:rFonts w:cstheme="minorHAnsi"/>
          <w:sz w:val="24"/>
          <w:szCs w:val="24"/>
        </w:rPr>
      </w:pPr>
      <w:r w:rsidRPr="00F71C15">
        <w:rPr>
          <w:rFonts w:cstheme="minorHAnsi"/>
          <w:sz w:val="24"/>
          <w:szCs w:val="24"/>
        </w:rPr>
        <w:t>MCD</w:t>
      </w:r>
      <w:r w:rsidRPr="00F71C15">
        <w:rPr>
          <w:rFonts w:cstheme="minorHAnsi"/>
          <w:sz w:val="24"/>
          <w:szCs w:val="24"/>
        </w:rPr>
        <w:tab/>
        <w:t xml:space="preserve">Modèle Conceptuel des Données </w:t>
      </w:r>
      <w:r w:rsidRPr="00F71C15">
        <w:rPr>
          <w:rFonts w:cstheme="minorHAnsi"/>
          <w:sz w:val="24"/>
          <w:szCs w:val="24"/>
        </w:rPr>
        <w:tab/>
      </w:r>
    </w:p>
    <w:p w:rsidR="00087F34" w:rsidRPr="00F71C15" w:rsidRDefault="00087F34" w:rsidP="004C7732">
      <w:pPr>
        <w:jc w:val="both"/>
        <w:rPr>
          <w:rFonts w:cstheme="minorHAnsi"/>
          <w:sz w:val="24"/>
          <w:szCs w:val="24"/>
        </w:rPr>
      </w:pPr>
      <w:r w:rsidRPr="00F71C15">
        <w:rPr>
          <w:rFonts w:cstheme="minorHAnsi"/>
          <w:sz w:val="24"/>
          <w:szCs w:val="24"/>
        </w:rPr>
        <w:lastRenderedPageBreak/>
        <w:t>MLD</w:t>
      </w:r>
      <w:r w:rsidRPr="00F71C15">
        <w:rPr>
          <w:rFonts w:cstheme="minorHAnsi"/>
          <w:sz w:val="24"/>
          <w:szCs w:val="24"/>
        </w:rPr>
        <w:tab/>
        <w:t>Modèle Logique des Données</w:t>
      </w:r>
    </w:p>
    <w:p w:rsidR="00087F34" w:rsidRPr="00F71C15" w:rsidRDefault="00087F34" w:rsidP="004C7732">
      <w:pPr>
        <w:jc w:val="both"/>
        <w:rPr>
          <w:rFonts w:cstheme="minorHAnsi"/>
          <w:sz w:val="24"/>
          <w:szCs w:val="24"/>
        </w:rPr>
      </w:pP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N </w:t>
      </w:r>
      <w:r w:rsidRPr="00E232FA">
        <w:rPr>
          <w:rFonts w:cstheme="minorHAnsi"/>
          <w:b/>
          <w:color w:val="17365D" w:themeColor="text2" w:themeShade="BF"/>
          <w:sz w:val="24"/>
          <w:szCs w:val="24"/>
        </w:rPr>
        <w:tab/>
      </w:r>
      <w:r w:rsidRPr="00E232FA">
        <w:rPr>
          <w:rFonts w:cstheme="minorHAnsi"/>
          <w:b/>
          <w:color w:val="17365D" w:themeColor="text2" w:themeShade="BF"/>
          <w:sz w:val="24"/>
          <w:szCs w:val="24"/>
        </w:rPr>
        <w:tab/>
      </w:r>
    </w:p>
    <w:p w:rsidR="00087F34" w:rsidRDefault="00087F34" w:rsidP="004C7732">
      <w:pPr>
        <w:jc w:val="both"/>
        <w:rPr>
          <w:rFonts w:cstheme="minorHAnsi"/>
          <w:sz w:val="24"/>
          <w:szCs w:val="24"/>
        </w:rPr>
      </w:pPr>
      <w:r w:rsidRPr="00F71C15">
        <w:rPr>
          <w:rFonts w:cstheme="minorHAnsi"/>
          <w:sz w:val="24"/>
          <w:szCs w:val="24"/>
        </w:rPr>
        <w:t>NIF</w:t>
      </w:r>
      <w:r w:rsidRPr="00F71C15">
        <w:rPr>
          <w:rFonts w:cstheme="minorHAnsi"/>
          <w:sz w:val="24"/>
          <w:szCs w:val="24"/>
        </w:rPr>
        <w:tab/>
        <w:t xml:space="preserve">Numéro d’Identification Fiscale </w:t>
      </w:r>
      <w:r w:rsidRPr="00F71C15">
        <w:rPr>
          <w:rFonts w:cstheme="minorHAnsi"/>
          <w:sz w:val="24"/>
          <w:szCs w:val="24"/>
        </w:rPr>
        <w:tab/>
      </w:r>
    </w:p>
    <w:p w:rsidR="00A737E2" w:rsidRPr="00F71C15" w:rsidRDefault="00A737E2" w:rsidP="004C7732">
      <w:pPr>
        <w:jc w:val="both"/>
        <w:rPr>
          <w:rFonts w:cstheme="minorHAnsi"/>
          <w:sz w:val="24"/>
          <w:szCs w:val="24"/>
        </w:rPr>
      </w:pP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O </w:t>
      </w:r>
      <w:r w:rsidRPr="00E232FA">
        <w:rPr>
          <w:rFonts w:cstheme="minorHAnsi"/>
          <w:b/>
          <w:color w:val="17365D" w:themeColor="text2" w:themeShade="BF"/>
          <w:sz w:val="24"/>
          <w:szCs w:val="24"/>
        </w:rPr>
        <w:tab/>
      </w:r>
      <w:r w:rsidRPr="00E232FA">
        <w:rPr>
          <w:rFonts w:cstheme="minorHAnsi"/>
          <w:b/>
          <w:color w:val="17365D" w:themeColor="text2" w:themeShade="BF"/>
          <w:sz w:val="24"/>
          <w:szCs w:val="24"/>
        </w:rPr>
        <w:tab/>
      </w:r>
    </w:p>
    <w:p w:rsidR="00087F34" w:rsidRPr="00FD3D74" w:rsidRDefault="00087F34" w:rsidP="004C7732">
      <w:pPr>
        <w:jc w:val="both"/>
        <w:rPr>
          <w:rFonts w:cstheme="minorHAnsi"/>
          <w:sz w:val="24"/>
          <w:szCs w:val="24"/>
        </w:rPr>
      </w:pPr>
      <w:r w:rsidRPr="00FD3D74">
        <w:rPr>
          <w:rFonts w:cstheme="minorHAnsi"/>
          <w:sz w:val="24"/>
          <w:szCs w:val="24"/>
        </w:rPr>
        <w:t>OS</w:t>
      </w:r>
      <w:r w:rsidRPr="00FD3D74">
        <w:rPr>
          <w:rFonts w:cstheme="minorHAnsi"/>
          <w:sz w:val="24"/>
          <w:szCs w:val="24"/>
        </w:rPr>
        <w:tab/>
      </w:r>
      <w:r w:rsidRPr="00F71C15">
        <w:rPr>
          <w:rFonts w:cstheme="minorHAnsi"/>
          <w:sz w:val="24"/>
          <w:szCs w:val="24"/>
        </w:rPr>
        <w:t>Operating System</w:t>
      </w:r>
    </w:p>
    <w:p w:rsidR="00F71C15" w:rsidRDefault="00F71C15" w:rsidP="004C7732">
      <w:pPr>
        <w:jc w:val="both"/>
        <w:rPr>
          <w:rFonts w:cstheme="minorHAnsi"/>
          <w:sz w:val="24"/>
          <w:szCs w:val="24"/>
        </w:rPr>
      </w:pP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P </w:t>
      </w:r>
      <w:r w:rsidRPr="00E232FA">
        <w:rPr>
          <w:rFonts w:cstheme="minorHAnsi"/>
          <w:b/>
          <w:color w:val="17365D" w:themeColor="text2" w:themeShade="BF"/>
          <w:sz w:val="24"/>
          <w:szCs w:val="24"/>
        </w:rPr>
        <w:tab/>
      </w:r>
      <w:r w:rsidRPr="00E232FA">
        <w:rPr>
          <w:rFonts w:cstheme="minorHAnsi"/>
          <w:b/>
          <w:color w:val="17365D" w:themeColor="text2" w:themeShade="BF"/>
          <w:sz w:val="24"/>
          <w:szCs w:val="24"/>
        </w:rPr>
        <w:tab/>
      </w:r>
    </w:p>
    <w:p w:rsidR="00087F34" w:rsidRPr="00F71C15" w:rsidRDefault="00A737E2" w:rsidP="004C7732">
      <w:pPr>
        <w:jc w:val="both"/>
        <w:rPr>
          <w:rFonts w:cstheme="minorHAnsi"/>
          <w:sz w:val="24"/>
          <w:szCs w:val="24"/>
        </w:rPr>
      </w:pPr>
      <w:r>
        <w:rPr>
          <w:rFonts w:cstheme="minorHAnsi"/>
          <w:sz w:val="24"/>
          <w:szCs w:val="24"/>
        </w:rPr>
        <w:t xml:space="preserve">PIP </w:t>
      </w:r>
      <w:r>
        <w:rPr>
          <w:rFonts w:cstheme="minorHAnsi"/>
          <w:sz w:val="24"/>
          <w:szCs w:val="24"/>
        </w:rPr>
        <w:tab/>
      </w:r>
      <w:r w:rsidR="00087F34" w:rsidRPr="00F71C15">
        <w:rPr>
          <w:rFonts w:cstheme="minorHAnsi"/>
          <w:sz w:val="24"/>
          <w:szCs w:val="24"/>
        </w:rPr>
        <w:t xml:space="preserve">Pharmacologie et Industries Pharmaceutiques  </w:t>
      </w:r>
      <w:r w:rsidR="00087F34" w:rsidRPr="00F71C15">
        <w:rPr>
          <w:rFonts w:cstheme="minorHAnsi"/>
          <w:sz w:val="24"/>
          <w:szCs w:val="24"/>
        </w:rPr>
        <w:tab/>
      </w:r>
    </w:p>
    <w:p w:rsidR="00087F34" w:rsidRPr="00FD3D74" w:rsidRDefault="00087F34" w:rsidP="004C7732">
      <w:pPr>
        <w:jc w:val="both"/>
        <w:rPr>
          <w:rFonts w:cstheme="minorHAnsi"/>
          <w:sz w:val="24"/>
          <w:szCs w:val="24"/>
        </w:rPr>
      </w:pPr>
      <w:r w:rsidRPr="00FD3D74">
        <w:rPr>
          <w:rFonts w:cstheme="minorHAnsi"/>
          <w:sz w:val="24"/>
          <w:szCs w:val="24"/>
        </w:rPr>
        <w:t>PSM</w:t>
      </w:r>
      <w:r w:rsidRPr="00FD3D74">
        <w:rPr>
          <w:rFonts w:cstheme="minorHAnsi"/>
          <w:sz w:val="24"/>
          <w:szCs w:val="24"/>
        </w:rPr>
        <w:tab/>
        <w:t xml:space="preserve">Persistent Stored Modules </w:t>
      </w:r>
    </w:p>
    <w:p w:rsidR="00087F34" w:rsidRPr="00FD3D74" w:rsidRDefault="00087F34" w:rsidP="004C7732">
      <w:pPr>
        <w:jc w:val="both"/>
        <w:rPr>
          <w:rFonts w:cstheme="minorHAnsi"/>
          <w:sz w:val="24"/>
          <w:szCs w:val="24"/>
        </w:rPr>
      </w:pP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R</w:t>
      </w:r>
    </w:p>
    <w:p w:rsidR="00087F34" w:rsidRPr="00FD3D74" w:rsidRDefault="00087F34" w:rsidP="004C7732">
      <w:pPr>
        <w:jc w:val="both"/>
        <w:rPr>
          <w:rFonts w:cstheme="minorHAnsi"/>
          <w:sz w:val="24"/>
          <w:szCs w:val="24"/>
        </w:rPr>
      </w:pPr>
      <w:r w:rsidRPr="00FD3D74">
        <w:rPr>
          <w:rFonts w:cstheme="minorHAnsi"/>
          <w:sz w:val="24"/>
          <w:szCs w:val="24"/>
        </w:rPr>
        <w:t xml:space="preserve">RH </w:t>
      </w:r>
      <w:r w:rsidRPr="00FD3D74">
        <w:rPr>
          <w:rFonts w:cstheme="minorHAnsi"/>
          <w:sz w:val="24"/>
          <w:szCs w:val="24"/>
        </w:rPr>
        <w:tab/>
      </w:r>
      <w:r w:rsidR="00F71C15" w:rsidRPr="00F71C15">
        <w:rPr>
          <w:rFonts w:cstheme="minorHAnsi"/>
          <w:sz w:val="24"/>
          <w:szCs w:val="24"/>
        </w:rPr>
        <w:t>Ressources Humaines</w:t>
      </w:r>
    </w:p>
    <w:p w:rsidR="00F71C15" w:rsidRPr="00FD3D74" w:rsidRDefault="00F71C15" w:rsidP="004C7732">
      <w:pPr>
        <w:jc w:val="both"/>
        <w:rPr>
          <w:rFonts w:cstheme="minorHAnsi"/>
          <w:sz w:val="24"/>
          <w:szCs w:val="24"/>
        </w:rPr>
      </w:pPr>
    </w:p>
    <w:p w:rsidR="00087F34"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S </w:t>
      </w:r>
      <w:r w:rsidRPr="00E232FA">
        <w:rPr>
          <w:rFonts w:cstheme="minorHAnsi"/>
          <w:b/>
          <w:color w:val="17365D" w:themeColor="text2" w:themeShade="BF"/>
          <w:sz w:val="24"/>
          <w:szCs w:val="24"/>
        </w:rPr>
        <w:tab/>
      </w:r>
    </w:p>
    <w:p w:rsidR="00087F34" w:rsidRPr="00F71C15" w:rsidRDefault="00087F34" w:rsidP="004C7732">
      <w:pPr>
        <w:jc w:val="both"/>
        <w:rPr>
          <w:rFonts w:cstheme="minorHAnsi"/>
          <w:sz w:val="24"/>
          <w:szCs w:val="24"/>
        </w:rPr>
      </w:pPr>
      <w:r w:rsidRPr="00F71C15">
        <w:rPr>
          <w:rFonts w:cstheme="minorHAnsi"/>
          <w:sz w:val="24"/>
          <w:szCs w:val="24"/>
        </w:rPr>
        <w:t xml:space="preserve">SARL </w:t>
      </w:r>
      <w:r w:rsidRPr="00F71C15">
        <w:rPr>
          <w:rFonts w:cstheme="minorHAnsi"/>
          <w:sz w:val="24"/>
          <w:szCs w:val="24"/>
        </w:rPr>
        <w:tab/>
      </w:r>
      <w:r w:rsidR="007D55A3">
        <w:rPr>
          <w:rFonts w:cstheme="minorHAnsi"/>
          <w:sz w:val="24"/>
          <w:szCs w:val="24"/>
        </w:rPr>
        <w:tab/>
      </w:r>
      <w:r w:rsidRPr="00F71C15">
        <w:rPr>
          <w:rFonts w:cstheme="minorHAnsi"/>
          <w:sz w:val="24"/>
          <w:szCs w:val="24"/>
        </w:rPr>
        <w:t xml:space="preserve">Société A responsabilité Limitée </w:t>
      </w:r>
    </w:p>
    <w:p w:rsidR="00087F34" w:rsidRPr="00F71C15" w:rsidRDefault="00087F34" w:rsidP="004C7732">
      <w:pPr>
        <w:jc w:val="both"/>
        <w:rPr>
          <w:rFonts w:cstheme="minorHAnsi"/>
          <w:sz w:val="24"/>
          <w:szCs w:val="24"/>
        </w:rPr>
      </w:pPr>
      <w:r w:rsidRPr="00F71C15">
        <w:rPr>
          <w:rFonts w:cstheme="minorHAnsi"/>
          <w:sz w:val="24"/>
          <w:szCs w:val="24"/>
        </w:rPr>
        <w:t xml:space="preserve">SG </w:t>
      </w:r>
      <w:r w:rsidRPr="00F71C15">
        <w:rPr>
          <w:rFonts w:cstheme="minorHAnsi"/>
          <w:sz w:val="24"/>
          <w:szCs w:val="24"/>
        </w:rPr>
        <w:tab/>
      </w:r>
      <w:r w:rsidRPr="00F71C15">
        <w:rPr>
          <w:rFonts w:cstheme="minorHAnsi"/>
          <w:sz w:val="24"/>
          <w:szCs w:val="24"/>
        </w:rPr>
        <w:tab/>
        <w:t xml:space="preserve">Secrétariat General </w:t>
      </w:r>
    </w:p>
    <w:p w:rsidR="00087F34" w:rsidRPr="00F71C15" w:rsidRDefault="00087F34" w:rsidP="004C7732">
      <w:pPr>
        <w:jc w:val="both"/>
        <w:rPr>
          <w:rFonts w:cstheme="minorHAnsi"/>
          <w:sz w:val="24"/>
          <w:szCs w:val="24"/>
        </w:rPr>
      </w:pPr>
      <w:r w:rsidRPr="00F71C15">
        <w:rPr>
          <w:rFonts w:cstheme="minorHAnsi"/>
          <w:sz w:val="24"/>
          <w:szCs w:val="24"/>
        </w:rPr>
        <w:t xml:space="preserve">SGBDR </w:t>
      </w:r>
      <w:r w:rsidRPr="00F71C15">
        <w:rPr>
          <w:rFonts w:cstheme="minorHAnsi"/>
          <w:sz w:val="24"/>
          <w:szCs w:val="24"/>
        </w:rPr>
        <w:tab/>
        <w:t xml:space="preserve">Système de Gestion de Base de Données Relationnelles </w:t>
      </w:r>
    </w:p>
    <w:p w:rsidR="00087F34" w:rsidRPr="00F71C15" w:rsidRDefault="00087F34" w:rsidP="004C7732">
      <w:pPr>
        <w:jc w:val="both"/>
        <w:rPr>
          <w:rFonts w:cstheme="minorHAnsi"/>
          <w:sz w:val="24"/>
          <w:szCs w:val="24"/>
        </w:rPr>
      </w:pPr>
      <w:r w:rsidRPr="00F71C15">
        <w:rPr>
          <w:rFonts w:cstheme="minorHAnsi"/>
          <w:sz w:val="24"/>
          <w:szCs w:val="24"/>
        </w:rPr>
        <w:t xml:space="preserve">SQL </w:t>
      </w:r>
      <w:r w:rsidRPr="00F71C15">
        <w:rPr>
          <w:rFonts w:cstheme="minorHAnsi"/>
          <w:sz w:val="24"/>
          <w:szCs w:val="24"/>
        </w:rPr>
        <w:tab/>
      </w:r>
      <w:r w:rsidRPr="00F71C15">
        <w:rPr>
          <w:rFonts w:cstheme="minorHAnsi"/>
          <w:sz w:val="24"/>
          <w:szCs w:val="24"/>
        </w:rPr>
        <w:tab/>
        <w:t xml:space="preserve">Structured Query Langage </w:t>
      </w:r>
    </w:p>
    <w:p w:rsidR="00087F34" w:rsidRPr="00F71C15" w:rsidRDefault="00087F34" w:rsidP="004C7732">
      <w:pPr>
        <w:jc w:val="both"/>
        <w:rPr>
          <w:rFonts w:cstheme="minorHAnsi"/>
          <w:sz w:val="24"/>
          <w:szCs w:val="24"/>
        </w:rPr>
      </w:pPr>
      <w:r w:rsidRPr="00F71C15">
        <w:rPr>
          <w:rFonts w:cstheme="minorHAnsi"/>
          <w:sz w:val="24"/>
          <w:szCs w:val="24"/>
        </w:rPr>
        <w:t>STAT</w:t>
      </w:r>
      <w:r w:rsidR="00F71C15" w:rsidRPr="00F71C15">
        <w:rPr>
          <w:rFonts w:cstheme="minorHAnsi"/>
          <w:sz w:val="24"/>
          <w:szCs w:val="24"/>
        </w:rPr>
        <w:tab/>
      </w:r>
      <w:r w:rsidR="00F71C15" w:rsidRPr="00F71C15">
        <w:rPr>
          <w:rFonts w:cstheme="minorHAnsi"/>
          <w:sz w:val="24"/>
          <w:szCs w:val="24"/>
        </w:rPr>
        <w:tab/>
        <w:t xml:space="preserve">Numéro statistique </w:t>
      </w:r>
    </w:p>
    <w:p w:rsidR="00087F34" w:rsidRPr="00F71C15" w:rsidRDefault="00087F34" w:rsidP="004C7732">
      <w:pPr>
        <w:jc w:val="both"/>
        <w:rPr>
          <w:rFonts w:cstheme="minorHAnsi"/>
          <w:sz w:val="24"/>
          <w:szCs w:val="24"/>
        </w:rPr>
      </w:pPr>
    </w:p>
    <w:p w:rsidR="007D55A3" w:rsidRPr="00E232FA" w:rsidRDefault="00087F34" w:rsidP="004C7732">
      <w:pPr>
        <w:jc w:val="both"/>
        <w:rPr>
          <w:rFonts w:cstheme="minorHAnsi"/>
          <w:b/>
          <w:color w:val="17365D" w:themeColor="text2" w:themeShade="BF"/>
          <w:sz w:val="24"/>
          <w:szCs w:val="24"/>
        </w:rPr>
      </w:pPr>
      <w:r w:rsidRPr="00E232FA">
        <w:rPr>
          <w:rFonts w:cstheme="minorHAnsi"/>
          <w:b/>
          <w:color w:val="17365D" w:themeColor="text2" w:themeShade="BF"/>
          <w:sz w:val="24"/>
          <w:szCs w:val="24"/>
        </w:rPr>
        <w:t xml:space="preserve">T </w:t>
      </w:r>
      <w:r w:rsidRPr="00E232FA">
        <w:rPr>
          <w:rFonts w:cstheme="minorHAnsi"/>
          <w:b/>
          <w:color w:val="17365D" w:themeColor="text2" w:themeShade="BF"/>
          <w:sz w:val="24"/>
          <w:szCs w:val="24"/>
        </w:rPr>
        <w:tab/>
      </w:r>
    </w:p>
    <w:p w:rsidR="00087F34" w:rsidRPr="00F71C15" w:rsidRDefault="00087F34" w:rsidP="004C7732">
      <w:pPr>
        <w:jc w:val="both"/>
        <w:rPr>
          <w:rFonts w:cstheme="minorHAnsi"/>
          <w:sz w:val="24"/>
          <w:szCs w:val="24"/>
        </w:rPr>
      </w:pPr>
      <w:r w:rsidRPr="00F71C15">
        <w:rPr>
          <w:rFonts w:cstheme="minorHAnsi"/>
          <w:sz w:val="24"/>
          <w:szCs w:val="24"/>
        </w:rPr>
        <w:t xml:space="preserve">TEE </w:t>
      </w:r>
      <w:r w:rsidRPr="00F71C15">
        <w:rPr>
          <w:rFonts w:cstheme="minorHAnsi"/>
          <w:sz w:val="24"/>
          <w:szCs w:val="24"/>
        </w:rPr>
        <w:tab/>
      </w:r>
      <w:r w:rsidRPr="00F71C15">
        <w:rPr>
          <w:rFonts w:cstheme="minorHAnsi"/>
          <w:sz w:val="24"/>
          <w:szCs w:val="24"/>
        </w:rPr>
        <w:tab/>
        <w:t>Tourisme Et Environnement</w:t>
      </w:r>
    </w:p>
    <w:p w:rsidR="00087F34" w:rsidRPr="00F71C15" w:rsidRDefault="00087F34" w:rsidP="004C7732">
      <w:pPr>
        <w:jc w:val="both"/>
        <w:rPr>
          <w:rFonts w:cstheme="minorHAnsi"/>
          <w:sz w:val="24"/>
          <w:szCs w:val="24"/>
        </w:rPr>
      </w:pPr>
      <w:r w:rsidRPr="00F71C15">
        <w:rPr>
          <w:rFonts w:cstheme="minorHAnsi"/>
          <w:sz w:val="24"/>
          <w:szCs w:val="24"/>
        </w:rPr>
        <w:t xml:space="preserve">TEH </w:t>
      </w:r>
      <w:r w:rsidRPr="00F71C15">
        <w:rPr>
          <w:rFonts w:cstheme="minorHAnsi"/>
          <w:sz w:val="24"/>
          <w:szCs w:val="24"/>
        </w:rPr>
        <w:tab/>
      </w:r>
      <w:r w:rsidRPr="00F71C15">
        <w:rPr>
          <w:rFonts w:cstheme="minorHAnsi"/>
          <w:sz w:val="24"/>
          <w:szCs w:val="24"/>
        </w:rPr>
        <w:tab/>
        <w:t>Tourisme et Hôtellerie</w:t>
      </w:r>
      <w:r w:rsidRPr="00F71C15">
        <w:rPr>
          <w:rFonts w:cstheme="minorHAnsi"/>
          <w:sz w:val="24"/>
          <w:szCs w:val="24"/>
        </w:rPr>
        <w:tab/>
      </w:r>
    </w:p>
    <w:p w:rsidR="00087F34" w:rsidRPr="00F71C15" w:rsidRDefault="00087F34" w:rsidP="004C7732">
      <w:pPr>
        <w:jc w:val="both"/>
        <w:rPr>
          <w:rFonts w:cstheme="minorHAnsi"/>
          <w:sz w:val="24"/>
          <w:szCs w:val="24"/>
        </w:rPr>
      </w:pPr>
      <w:r w:rsidRPr="00F71C15">
        <w:rPr>
          <w:rFonts w:cstheme="minorHAnsi"/>
          <w:sz w:val="24"/>
          <w:szCs w:val="24"/>
        </w:rPr>
        <w:t xml:space="preserve">TTC </w:t>
      </w:r>
      <w:r w:rsidRPr="00F71C15">
        <w:rPr>
          <w:rFonts w:cstheme="minorHAnsi"/>
          <w:sz w:val="24"/>
          <w:szCs w:val="24"/>
        </w:rPr>
        <w:tab/>
      </w:r>
      <w:r w:rsidRPr="00F71C15">
        <w:rPr>
          <w:rFonts w:cstheme="minorHAnsi"/>
          <w:sz w:val="24"/>
          <w:szCs w:val="24"/>
        </w:rPr>
        <w:tab/>
        <w:t>Tout Taxe compris</w:t>
      </w:r>
    </w:p>
    <w:p w:rsidR="00087F34" w:rsidRPr="00F71C15" w:rsidRDefault="00A737E2" w:rsidP="004C7732">
      <w:pPr>
        <w:jc w:val="both"/>
        <w:rPr>
          <w:rFonts w:cstheme="minorHAnsi"/>
          <w:sz w:val="24"/>
          <w:szCs w:val="24"/>
        </w:rPr>
      </w:pPr>
      <w:r>
        <w:rPr>
          <w:rFonts w:cstheme="minorHAnsi"/>
          <w:sz w:val="24"/>
          <w:szCs w:val="24"/>
        </w:rPr>
        <w:lastRenderedPageBreak/>
        <w:t xml:space="preserve">TVA </w:t>
      </w:r>
      <w:r>
        <w:rPr>
          <w:rFonts w:cstheme="minorHAnsi"/>
          <w:sz w:val="24"/>
          <w:szCs w:val="24"/>
        </w:rPr>
        <w:tab/>
      </w:r>
      <w:r w:rsidRPr="00F71C15">
        <w:rPr>
          <w:rFonts w:cstheme="minorHAnsi"/>
          <w:sz w:val="24"/>
          <w:szCs w:val="24"/>
        </w:rPr>
        <w:t>Taxe sur la Valeur Ajoutée</w:t>
      </w:r>
    </w:p>
    <w:p w:rsidR="00087F34" w:rsidRPr="00F71C15" w:rsidRDefault="00087F34" w:rsidP="004C7732">
      <w:pPr>
        <w:jc w:val="both"/>
        <w:rPr>
          <w:rFonts w:cstheme="minorHAnsi"/>
          <w:sz w:val="24"/>
          <w:szCs w:val="24"/>
        </w:rPr>
      </w:pPr>
    </w:p>
    <w:p w:rsidR="00087F34" w:rsidRPr="00E232FA" w:rsidRDefault="00087F34" w:rsidP="004C7732">
      <w:pPr>
        <w:jc w:val="both"/>
        <w:rPr>
          <w:rFonts w:cstheme="minorHAnsi"/>
          <w:b/>
          <w:color w:val="17365D" w:themeColor="text2" w:themeShade="BF"/>
          <w:sz w:val="24"/>
          <w:szCs w:val="24"/>
          <w:lang w:val="en-US"/>
        </w:rPr>
      </w:pPr>
      <w:r w:rsidRPr="00E232FA">
        <w:rPr>
          <w:rFonts w:cstheme="minorHAnsi"/>
          <w:b/>
          <w:color w:val="17365D" w:themeColor="text2" w:themeShade="BF"/>
          <w:sz w:val="24"/>
          <w:szCs w:val="24"/>
          <w:lang w:val="en-US"/>
        </w:rPr>
        <w:t>U</w:t>
      </w:r>
    </w:p>
    <w:p w:rsidR="00087F34" w:rsidRPr="00670355" w:rsidRDefault="00087F34" w:rsidP="004C7732">
      <w:pPr>
        <w:jc w:val="both"/>
        <w:rPr>
          <w:rFonts w:cstheme="minorHAnsi"/>
          <w:sz w:val="24"/>
          <w:szCs w:val="24"/>
          <w:lang w:val="en-US"/>
        </w:rPr>
      </w:pPr>
      <w:r w:rsidRPr="00670355">
        <w:rPr>
          <w:rFonts w:cstheme="minorHAnsi"/>
          <w:sz w:val="24"/>
          <w:szCs w:val="24"/>
          <w:lang w:val="en-US"/>
        </w:rPr>
        <w:t>UML</w:t>
      </w:r>
    </w:p>
    <w:p w:rsidR="00087F34" w:rsidRPr="00670355" w:rsidRDefault="00087F34" w:rsidP="004F319E">
      <w:pPr>
        <w:rPr>
          <w:rFonts w:cstheme="minorHAnsi"/>
          <w:sz w:val="24"/>
          <w:szCs w:val="24"/>
          <w:lang w:val="en-US"/>
        </w:rPr>
      </w:pPr>
    </w:p>
    <w:p w:rsidR="00844C11" w:rsidRPr="00E232FA" w:rsidRDefault="00087F34" w:rsidP="004F319E">
      <w:pPr>
        <w:rPr>
          <w:rFonts w:cstheme="minorHAnsi"/>
          <w:b/>
          <w:color w:val="17365D" w:themeColor="text2" w:themeShade="BF"/>
          <w:sz w:val="24"/>
          <w:szCs w:val="24"/>
          <w:lang w:val="en-US"/>
        </w:rPr>
      </w:pPr>
      <w:r w:rsidRPr="00E232FA">
        <w:rPr>
          <w:rFonts w:cstheme="minorHAnsi"/>
          <w:b/>
          <w:color w:val="17365D" w:themeColor="text2" w:themeShade="BF"/>
          <w:sz w:val="24"/>
          <w:szCs w:val="24"/>
          <w:lang w:val="en-US"/>
        </w:rPr>
        <w:t xml:space="preserve">V </w:t>
      </w:r>
      <w:r w:rsidRPr="00E232FA">
        <w:rPr>
          <w:rFonts w:cstheme="minorHAnsi"/>
          <w:b/>
          <w:color w:val="17365D" w:themeColor="text2" w:themeShade="BF"/>
          <w:sz w:val="24"/>
          <w:szCs w:val="24"/>
          <w:lang w:val="en-US"/>
        </w:rPr>
        <w:tab/>
      </w:r>
    </w:p>
    <w:p w:rsidR="00087F34" w:rsidRPr="00670355" w:rsidRDefault="00A737E2" w:rsidP="004F319E">
      <w:pPr>
        <w:rPr>
          <w:rFonts w:cstheme="minorHAnsi"/>
          <w:sz w:val="24"/>
          <w:szCs w:val="24"/>
          <w:lang w:val="en-US"/>
        </w:rPr>
      </w:pPr>
      <w:r w:rsidRPr="00670355">
        <w:rPr>
          <w:rFonts w:cstheme="minorHAnsi"/>
          <w:sz w:val="24"/>
          <w:szCs w:val="24"/>
          <w:lang w:val="en-US"/>
        </w:rPr>
        <w:t xml:space="preserve">VB </w:t>
      </w:r>
      <w:r w:rsidRPr="00670355">
        <w:rPr>
          <w:rFonts w:cstheme="minorHAnsi"/>
          <w:sz w:val="24"/>
          <w:szCs w:val="24"/>
          <w:lang w:val="en-US"/>
        </w:rPr>
        <w:tab/>
      </w:r>
      <w:r w:rsidR="00087F34" w:rsidRPr="00670355">
        <w:rPr>
          <w:rFonts w:cstheme="minorHAnsi"/>
          <w:sz w:val="24"/>
          <w:szCs w:val="24"/>
          <w:lang w:val="en-US"/>
        </w:rPr>
        <w:t xml:space="preserve">Visual Basic </w:t>
      </w:r>
    </w:p>
    <w:p w:rsidR="00087F34" w:rsidRPr="00A737E2" w:rsidRDefault="00087F34" w:rsidP="004F319E">
      <w:pPr>
        <w:rPr>
          <w:rFonts w:cstheme="minorHAnsi"/>
          <w:sz w:val="24"/>
          <w:szCs w:val="24"/>
        </w:rPr>
      </w:pPr>
      <w:r w:rsidRPr="00A737E2">
        <w:rPr>
          <w:rFonts w:cstheme="minorHAnsi"/>
          <w:sz w:val="24"/>
          <w:szCs w:val="24"/>
        </w:rPr>
        <w:t xml:space="preserve">VS </w:t>
      </w:r>
      <w:r w:rsidRPr="00A737E2">
        <w:rPr>
          <w:rFonts w:cstheme="minorHAnsi"/>
          <w:sz w:val="24"/>
          <w:szCs w:val="24"/>
        </w:rPr>
        <w:tab/>
      </w:r>
      <w:r w:rsidR="00A737E2" w:rsidRPr="00670355">
        <w:rPr>
          <w:rFonts w:cstheme="minorHAnsi"/>
          <w:sz w:val="24"/>
          <w:szCs w:val="24"/>
        </w:rPr>
        <w:t>Visual studio</w:t>
      </w:r>
    </w:p>
    <w:p w:rsidR="00087F34" w:rsidRPr="00A737E2" w:rsidRDefault="00087F34" w:rsidP="004F319E">
      <w:pPr>
        <w:rPr>
          <w:rFonts w:cstheme="minorHAnsi"/>
          <w:sz w:val="24"/>
          <w:szCs w:val="24"/>
        </w:rPr>
      </w:pPr>
    </w:p>
    <w:p w:rsidR="00087F34" w:rsidRPr="00E232FA" w:rsidRDefault="00087F34" w:rsidP="004F319E">
      <w:pPr>
        <w:rPr>
          <w:rFonts w:cstheme="minorHAnsi"/>
          <w:b/>
          <w:color w:val="17365D" w:themeColor="text2" w:themeShade="BF"/>
          <w:sz w:val="24"/>
          <w:szCs w:val="24"/>
        </w:rPr>
      </w:pPr>
      <w:r w:rsidRPr="00E232FA">
        <w:rPr>
          <w:rFonts w:cstheme="minorHAnsi"/>
          <w:b/>
          <w:color w:val="17365D" w:themeColor="text2" w:themeShade="BF"/>
          <w:sz w:val="24"/>
          <w:szCs w:val="24"/>
        </w:rPr>
        <w:t>X</w:t>
      </w:r>
      <w:r w:rsidRPr="00E232FA">
        <w:rPr>
          <w:rFonts w:cstheme="minorHAnsi"/>
          <w:b/>
          <w:color w:val="17365D" w:themeColor="text2" w:themeShade="BF"/>
          <w:sz w:val="24"/>
          <w:szCs w:val="24"/>
        </w:rPr>
        <w:tab/>
      </w:r>
    </w:p>
    <w:p w:rsidR="004F319E" w:rsidRDefault="00087F34" w:rsidP="004F319E">
      <w:pPr>
        <w:rPr>
          <w:rFonts w:cstheme="minorHAnsi"/>
          <w:sz w:val="24"/>
          <w:szCs w:val="24"/>
        </w:rPr>
      </w:pPr>
      <w:r w:rsidRPr="00F71C15">
        <w:rPr>
          <w:rFonts w:cstheme="minorHAnsi"/>
          <w:sz w:val="24"/>
          <w:szCs w:val="24"/>
        </w:rPr>
        <w:t>X</w:t>
      </w:r>
      <w:r w:rsidR="004F319E">
        <w:rPr>
          <w:rFonts w:cstheme="minorHAnsi"/>
          <w:sz w:val="24"/>
          <w:szCs w:val="24"/>
        </w:rPr>
        <w:t xml:space="preserve">ML  </w:t>
      </w:r>
      <w:r w:rsidR="004F319E">
        <w:rPr>
          <w:rFonts w:cstheme="minorHAnsi"/>
          <w:sz w:val="24"/>
          <w:szCs w:val="24"/>
        </w:rPr>
        <w:tab/>
        <w:t>eXtensible Markup Langauage</w:t>
      </w:r>
    </w:p>
    <w:p w:rsidR="0090115E" w:rsidRDefault="0090115E" w:rsidP="004F319E">
      <w:pPr>
        <w:rPr>
          <w:rFonts w:cstheme="minorHAnsi"/>
          <w:sz w:val="24"/>
          <w:szCs w:val="24"/>
        </w:rPr>
      </w:pPr>
    </w:p>
    <w:p w:rsidR="0090115E" w:rsidRDefault="0090115E" w:rsidP="004F319E">
      <w:pPr>
        <w:rPr>
          <w:rFonts w:cstheme="minorHAnsi"/>
          <w:sz w:val="24"/>
          <w:szCs w:val="24"/>
        </w:rPr>
        <w:sectPr w:rsidR="0090115E" w:rsidSect="004F319E">
          <w:headerReference w:type="default" r:id="rId8"/>
          <w:footerReference w:type="default" r:id="rId9"/>
          <w:pgSz w:w="11906" w:h="16838"/>
          <w:pgMar w:top="1417" w:right="1417" w:bottom="1417" w:left="1417" w:header="708" w:footer="708" w:gutter="0"/>
          <w:pgNumType w:fmt="upperRoman" w:start="1"/>
          <w:cols w:space="708"/>
          <w:docGrid w:linePitch="360"/>
        </w:sectPr>
      </w:pPr>
    </w:p>
    <w:p w:rsidR="00365814" w:rsidRDefault="00365814" w:rsidP="004F319E">
      <w:pPr>
        <w:pStyle w:val="Titre1"/>
      </w:pPr>
      <w:bookmarkStart w:id="126" w:name="_Toc9325936"/>
      <w:bookmarkStart w:id="127" w:name="_Toc9400002"/>
      <w:r>
        <w:lastRenderedPageBreak/>
        <w:t>INTRODUCTION</w:t>
      </w:r>
      <w:bookmarkEnd w:id="126"/>
      <w:bookmarkEnd w:id="127"/>
    </w:p>
    <w:p w:rsidR="00365814" w:rsidDel="003A0752" w:rsidRDefault="00365814" w:rsidP="004C7732">
      <w:pPr>
        <w:ind w:firstLine="708"/>
        <w:jc w:val="both"/>
        <w:rPr>
          <w:del w:id="128" w:author="Toky Hajatiana RABOANARY" w:date="2019-07-05T17:33:00Z"/>
          <w:sz w:val="24"/>
          <w:szCs w:val="24"/>
        </w:rPr>
      </w:pPr>
      <w:r>
        <w:rPr>
          <w:sz w:val="24"/>
          <w:szCs w:val="24"/>
        </w:rPr>
        <w:t>De</w:t>
      </w:r>
      <w:del w:id="129" w:author="Toky Hajatiana RABOANARY" w:date="2019-07-05T17:27:00Z">
        <w:r w:rsidDel="00E53BDE">
          <w:rPr>
            <w:sz w:val="24"/>
            <w:szCs w:val="24"/>
          </w:rPr>
          <w:delText xml:space="preserve"> </w:delText>
        </w:r>
      </w:del>
      <w:r>
        <w:rPr>
          <w:sz w:val="24"/>
          <w:szCs w:val="24"/>
        </w:rPr>
        <w:t>puis</w:t>
      </w:r>
      <w:del w:id="130" w:author="Toky Hajatiana RABOANARY" w:date="2019-07-05T17:35:00Z">
        <w:r w:rsidDel="003A0752">
          <w:rPr>
            <w:sz w:val="24"/>
            <w:szCs w:val="24"/>
          </w:rPr>
          <w:delText xml:space="preserve"> </w:delText>
        </w:r>
      </w:del>
      <w:ins w:id="131" w:author="Toky Hajatiana RABOANARY" w:date="2019-07-05T17:27:00Z">
        <w:r w:rsidR="00E53BDE">
          <w:rPr>
            <w:sz w:val="24"/>
            <w:szCs w:val="24"/>
          </w:rPr>
          <w:t xml:space="preserve"> le </w:t>
        </w:r>
      </w:ins>
      <w:r>
        <w:rPr>
          <w:sz w:val="24"/>
          <w:szCs w:val="24"/>
        </w:rPr>
        <w:t>X</w:t>
      </w:r>
      <w:del w:id="132" w:author="Toky Hajatiana RABOANARY" w:date="2019-07-05T17:28:00Z">
        <w:r w:rsidDel="00E53BDE">
          <w:rPr>
            <w:sz w:val="24"/>
            <w:szCs w:val="24"/>
          </w:rPr>
          <w:delText>I</w:delText>
        </w:r>
      </w:del>
      <w:r>
        <w:rPr>
          <w:sz w:val="24"/>
          <w:szCs w:val="24"/>
        </w:rPr>
        <w:t>X</w:t>
      </w:r>
      <w:ins w:id="133" w:author="Toky Hajatiana RABOANARY" w:date="2019-07-05T17:28:00Z">
        <w:r w:rsidR="00E53BDE">
          <w:rPr>
            <w:sz w:val="24"/>
            <w:szCs w:val="24"/>
          </w:rPr>
          <w:t>I</w:t>
        </w:r>
      </w:ins>
      <w:r>
        <w:rPr>
          <w:sz w:val="24"/>
          <w:szCs w:val="24"/>
          <w:vertAlign w:val="superscript"/>
        </w:rPr>
        <w:t>ème</w:t>
      </w:r>
      <w:r>
        <w:rPr>
          <w:sz w:val="24"/>
          <w:szCs w:val="24"/>
        </w:rPr>
        <w:t xml:space="preserve"> siècle, la technologie informatique prend une place importante pour les Hommes </w:t>
      </w:r>
      <w:del w:id="134" w:author="Toky Hajatiana RABOANARY" w:date="2019-07-05T17:28:00Z">
        <w:r w:rsidDel="00E53BDE">
          <w:rPr>
            <w:sz w:val="24"/>
            <w:szCs w:val="24"/>
          </w:rPr>
          <w:delText xml:space="preserve">et leurs entourages </w:delText>
        </w:r>
      </w:del>
      <w:r>
        <w:rPr>
          <w:sz w:val="24"/>
          <w:szCs w:val="24"/>
        </w:rPr>
        <w:t>et cela ne cesse plus d’évoluer.</w:t>
      </w:r>
      <w:ins w:id="135" w:author="Toky Hajatiana RABOANARY" w:date="2019-07-05T17:33:00Z">
        <w:r w:rsidR="003A0752">
          <w:rPr>
            <w:sz w:val="24"/>
            <w:szCs w:val="24"/>
          </w:rPr>
          <w:t xml:space="preserve"> </w:t>
        </w:r>
      </w:ins>
    </w:p>
    <w:p w:rsidR="00365814" w:rsidDel="003A0752" w:rsidRDefault="00365814" w:rsidP="003A0752">
      <w:pPr>
        <w:ind w:firstLine="708"/>
        <w:jc w:val="both"/>
        <w:rPr>
          <w:del w:id="136" w:author="Toky Hajatiana RABOANARY" w:date="2019-07-05T17:34:00Z"/>
          <w:sz w:val="24"/>
          <w:szCs w:val="24"/>
        </w:rPr>
      </w:pPr>
      <w:r>
        <w:rPr>
          <w:sz w:val="24"/>
          <w:szCs w:val="24"/>
        </w:rPr>
        <w:t xml:space="preserve">Cette technologie s’étend dans tous les domaines et secteurs d’activités. Certains </w:t>
      </w:r>
      <w:del w:id="137" w:author="Toky Hajatiana RABOANARY" w:date="2019-07-05T17:29:00Z">
        <w:r w:rsidDel="00E53BDE">
          <w:rPr>
            <w:sz w:val="24"/>
            <w:szCs w:val="24"/>
          </w:rPr>
          <w:delText xml:space="preserve">mêmes </w:delText>
        </w:r>
      </w:del>
      <w:r>
        <w:rPr>
          <w:sz w:val="24"/>
          <w:szCs w:val="24"/>
        </w:rPr>
        <w:t>sont</w:t>
      </w:r>
      <w:ins w:id="138" w:author="Toky Hajatiana RABOANARY" w:date="2019-07-05T17:29:00Z">
        <w:r w:rsidR="00E53BDE">
          <w:rPr>
            <w:sz w:val="24"/>
            <w:szCs w:val="24"/>
          </w:rPr>
          <w:t xml:space="preserve"> mêmes</w:t>
        </w:r>
      </w:ins>
      <w:r>
        <w:rPr>
          <w:sz w:val="24"/>
          <w:szCs w:val="24"/>
        </w:rPr>
        <w:t xml:space="preserve"> totalement dépendants pour pouvoir développer son écosystème.</w:t>
      </w:r>
      <w:ins w:id="139" w:author="Toky Hajatiana RABOANARY" w:date="2019-07-05T17:34:00Z">
        <w:r w:rsidR="003A0752">
          <w:rPr>
            <w:sz w:val="24"/>
            <w:szCs w:val="24"/>
          </w:rPr>
          <w:t xml:space="preserve"> </w:t>
        </w:r>
      </w:ins>
    </w:p>
    <w:p w:rsidR="00365814" w:rsidRDefault="00365814" w:rsidP="003A0752">
      <w:pPr>
        <w:ind w:firstLine="708"/>
        <w:jc w:val="both"/>
        <w:rPr>
          <w:sz w:val="24"/>
          <w:szCs w:val="24"/>
        </w:rPr>
      </w:pPr>
      <w:r>
        <w:rPr>
          <w:sz w:val="24"/>
          <w:szCs w:val="24"/>
        </w:rPr>
        <w:t xml:space="preserve">Pour tout dire, il présente plusieurs avantages dans la vie quotidienne, pour faciliter, </w:t>
      </w:r>
      <w:del w:id="140" w:author="Toky Hajatiana RABOANARY" w:date="2019-07-05T17:29:00Z">
        <w:r w:rsidDel="00E53BDE">
          <w:rPr>
            <w:sz w:val="24"/>
            <w:szCs w:val="24"/>
          </w:rPr>
          <w:delText xml:space="preserve"> </w:delText>
        </w:r>
      </w:del>
      <w:r>
        <w:rPr>
          <w:sz w:val="24"/>
          <w:szCs w:val="24"/>
        </w:rPr>
        <w:t>automatiser et accélérer la résolution de</w:t>
      </w:r>
      <w:del w:id="141" w:author="Toky Hajatiana RABOANARY" w:date="2019-07-05T17:29:00Z">
        <w:r w:rsidDel="00E53BDE">
          <w:rPr>
            <w:sz w:val="24"/>
            <w:szCs w:val="24"/>
          </w:rPr>
          <w:delText>s</w:delText>
        </w:r>
      </w:del>
      <w:r>
        <w:rPr>
          <w:sz w:val="24"/>
          <w:szCs w:val="24"/>
        </w:rPr>
        <w:t xml:space="preserve"> certaines tâches. Plus précisément, l’informatique nous apporte divers</w:t>
      </w:r>
      <w:ins w:id="142" w:author="Toky Hajatiana RABOANARY" w:date="2019-07-05T17:30:00Z">
        <w:r w:rsidR="00E53BDE">
          <w:rPr>
            <w:sz w:val="24"/>
            <w:szCs w:val="24"/>
          </w:rPr>
          <w:t>es</w:t>
        </w:r>
      </w:ins>
      <w:r>
        <w:rPr>
          <w:sz w:val="24"/>
          <w:szCs w:val="24"/>
        </w:rPr>
        <w:t xml:space="preserve"> solutions digital</w:t>
      </w:r>
      <w:ins w:id="143" w:author="Toky Hajatiana RABOANARY" w:date="2019-07-05T17:30:00Z">
        <w:r w:rsidR="00E53BDE">
          <w:rPr>
            <w:sz w:val="24"/>
            <w:szCs w:val="24"/>
          </w:rPr>
          <w:t>es</w:t>
        </w:r>
      </w:ins>
      <w:r>
        <w:rPr>
          <w:sz w:val="24"/>
          <w:szCs w:val="24"/>
        </w:rPr>
        <w:t xml:space="preserve"> et numérique</w:t>
      </w:r>
      <w:ins w:id="144" w:author="Toky Hajatiana RABOANARY" w:date="2019-07-05T17:30:00Z">
        <w:r w:rsidR="00E53BDE">
          <w:rPr>
            <w:sz w:val="24"/>
            <w:szCs w:val="24"/>
          </w:rPr>
          <w:t>s</w:t>
        </w:r>
      </w:ins>
      <w:r>
        <w:rPr>
          <w:sz w:val="24"/>
          <w:szCs w:val="24"/>
        </w:rPr>
        <w:t>.</w:t>
      </w:r>
    </w:p>
    <w:p w:rsidR="00365814" w:rsidRDefault="003A0752" w:rsidP="004C7732">
      <w:pPr>
        <w:ind w:firstLine="708"/>
        <w:jc w:val="both"/>
        <w:rPr>
          <w:sz w:val="24"/>
          <w:szCs w:val="24"/>
        </w:rPr>
      </w:pPr>
      <w:ins w:id="145" w:author="Toky Hajatiana RABOANARY" w:date="2019-07-05T17:35:00Z">
        <w:r>
          <w:rPr>
            <w:sz w:val="24"/>
            <w:szCs w:val="24"/>
          </w:rPr>
          <w:t>Comme etant dans le domaine de l’informatique, nous contribuons aussi à cette activité</w:t>
        </w:r>
      </w:ins>
      <w:ins w:id="146" w:author="Toky Hajatiana RABOANARY" w:date="2019-07-05T17:36:00Z">
        <w:r>
          <w:rPr>
            <w:sz w:val="24"/>
            <w:szCs w:val="24"/>
          </w:rPr>
          <w:t xml:space="preserve">. </w:t>
        </w:r>
      </w:ins>
      <w:del w:id="147" w:author="Toky Hajatiana RABOANARY" w:date="2019-07-05T17:33:00Z">
        <w:r w:rsidR="00365814" w:rsidDel="003A0752">
          <w:rPr>
            <w:sz w:val="24"/>
            <w:szCs w:val="24"/>
          </w:rPr>
          <w:delText>C’est pour cela qu’</w:delText>
        </w:r>
      </w:del>
      <w:ins w:id="148" w:author="Toky Hajatiana RABOANARY" w:date="2019-07-05T17:36:00Z">
        <w:r>
          <w:rPr>
            <w:sz w:val="24"/>
            <w:szCs w:val="24"/>
          </w:rPr>
          <w:t xml:space="preserve">Nous avons créé au sein de l’EQUIMA </w:t>
        </w:r>
      </w:ins>
      <w:del w:id="149" w:author="Toky Hajatiana RABOANARY" w:date="2019-07-05T17:36:00Z">
        <w:r w:rsidR="00365814" w:rsidDel="003A0752">
          <w:rPr>
            <w:sz w:val="24"/>
            <w:szCs w:val="24"/>
          </w:rPr>
          <w:delText>on a contribué</w:delText>
        </w:r>
      </w:del>
      <w:del w:id="150" w:author="Toky Hajatiana RABOANARY" w:date="2019-07-05T17:33:00Z">
        <w:r w:rsidR="00365814" w:rsidDel="003A0752">
          <w:rPr>
            <w:sz w:val="24"/>
            <w:szCs w:val="24"/>
          </w:rPr>
          <w:delText xml:space="preserve"> à</w:delText>
        </w:r>
      </w:del>
      <w:del w:id="151" w:author="Toky Hajatiana RABOANARY" w:date="2019-07-05T17:36:00Z">
        <w:r w:rsidR="00365814" w:rsidDel="003A0752">
          <w:rPr>
            <w:sz w:val="24"/>
            <w:szCs w:val="24"/>
          </w:rPr>
          <w:delText xml:space="preserve"> la conception d’</w:delText>
        </w:r>
      </w:del>
      <w:r w:rsidR="00365814">
        <w:rPr>
          <w:sz w:val="24"/>
          <w:szCs w:val="24"/>
        </w:rPr>
        <w:t>une application mobile intitulé</w:t>
      </w:r>
      <w:ins w:id="152" w:author="Toky Hajatiana RABOANARY" w:date="2019-07-05T17:36:00Z">
        <w:r>
          <w:rPr>
            <w:sz w:val="24"/>
            <w:szCs w:val="24"/>
          </w:rPr>
          <w:t>e</w:t>
        </w:r>
      </w:ins>
      <w:r w:rsidR="00365814">
        <w:rPr>
          <w:sz w:val="24"/>
          <w:szCs w:val="24"/>
        </w:rPr>
        <w:t xml:space="preserve"> « FACILITY » qui permet de localiser facilement les bus</w:t>
      </w:r>
      <w:ins w:id="153" w:author="Toky Hajatiana RABOANARY" w:date="2019-07-05T17:37:00Z">
        <w:r>
          <w:rPr>
            <w:sz w:val="24"/>
            <w:szCs w:val="24"/>
          </w:rPr>
          <w:t xml:space="preserve"> (bus antananarivo ? en general ? suburbain ? …)</w:t>
        </w:r>
      </w:ins>
      <w:r w:rsidR="00365814">
        <w:rPr>
          <w:sz w:val="24"/>
          <w:szCs w:val="24"/>
        </w:rPr>
        <w:t xml:space="preserve"> et </w:t>
      </w:r>
      <w:del w:id="154" w:author="Toky Hajatiana RABOANARY" w:date="2019-07-05T17:37:00Z">
        <w:r w:rsidR="00365814" w:rsidDel="003A0752">
          <w:rPr>
            <w:sz w:val="24"/>
            <w:szCs w:val="24"/>
          </w:rPr>
          <w:delText xml:space="preserve">pour </w:delText>
        </w:r>
      </w:del>
      <w:ins w:id="155" w:author="Toky Hajatiana RABOANARY" w:date="2019-07-05T17:37:00Z">
        <w:r>
          <w:rPr>
            <w:sz w:val="24"/>
            <w:szCs w:val="24"/>
          </w:rPr>
          <w:t>de</w:t>
        </w:r>
      </w:ins>
      <w:ins w:id="156" w:author="Toky Hajatiana RABOANARY" w:date="2019-07-05T17:38:00Z">
        <w:r>
          <w:rPr>
            <w:sz w:val="24"/>
            <w:szCs w:val="24"/>
          </w:rPr>
          <w:t xml:space="preserve"> pouvoir</w:t>
        </w:r>
      </w:ins>
      <w:ins w:id="157" w:author="Toky Hajatiana RABOANARY" w:date="2019-07-05T17:37:00Z">
        <w:r>
          <w:rPr>
            <w:sz w:val="24"/>
            <w:szCs w:val="24"/>
          </w:rPr>
          <w:t xml:space="preserve"> </w:t>
        </w:r>
      </w:ins>
      <w:del w:id="158" w:author="Toky Hajatiana RABOANARY" w:date="2019-07-05T17:37:00Z">
        <w:r w:rsidR="00365814" w:rsidDel="003A0752">
          <w:rPr>
            <w:sz w:val="24"/>
            <w:szCs w:val="24"/>
          </w:rPr>
          <w:delText xml:space="preserve">pouvoir </w:delText>
        </w:r>
      </w:del>
      <w:del w:id="159" w:author="Toky Hajatiana RABOANARY" w:date="2019-07-05T17:38:00Z">
        <w:r w:rsidR="00365814" w:rsidDel="003A0752">
          <w:rPr>
            <w:sz w:val="24"/>
            <w:szCs w:val="24"/>
          </w:rPr>
          <w:delText>tracer</w:delText>
        </w:r>
      </w:del>
      <w:ins w:id="160" w:author="Toky Hajatiana RABOANARY" w:date="2019-07-05T17:38:00Z">
        <w:r>
          <w:rPr>
            <w:sz w:val="24"/>
            <w:szCs w:val="24"/>
          </w:rPr>
          <w:t>trouver</w:t>
        </w:r>
      </w:ins>
      <w:r w:rsidR="00365814">
        <w:rPr>
          <w:sz w:val="24"/>
          <w:szCs w:val="24"/>
        </w:rPr>
        <w:t xml:space="preserve"> leurs </w:t>
      </w:r>
      <w:del w:id="161" w:author="Toky Hajatiana RABOANARY" w:date="2019-07-05T17:37:00Z">
        <w:r w:rsidR="00365814" w:rsidDel="003A0752">
          <w:rPr>
            <w:sz w:val="24"/>
            <w:szCs w:val="24"/>
          </w:rPr>
          <w:delText>trajectoires</w:delText>
        </w:r>
      </w:del>
      <w:ins w:id="162" w:author="Toky Hajatiana RABOANARY" w:date="2019-07-05T17:37:00Z">
        <w:r>
          <w:rPr>
            <w:sz w:val="24"/>
            <w:szCs w:val="24"/>
          </w:rPr>
          <w:t>itinéraires</w:t>
        </w:r>
      </w:ins>
      <w:r w:rsidR="00365814">
        <w:rPr>
          <w:sz w:val="24"/>
          <w:szCs w:val="24"/>
        </w:rPr>
        <w:t>.</w:t>
      </w:r>
      <w:ins w:id="163" w:author="Toky Hajatiana RABOANARY" w:date="2019-07-05T17:38:00Z">
        <w:r>
          <w:rPr>
            <w:sz w:val="24"/>
            <w:szCs w:val="24"/>
          </w:rPr>
          <w:t xml:space="preserve"> (Ilay trajectoire plutôt physique no hahitako azy … fa mety itineraire no tianlah ho </w:t>
        </w:r>
        <w:proofErr w:type="gramStart"/>
        <w:r>
          <w:rPr>
            <w:sz w:val="24"/>
            <w:szCs w:val="24"/>
          </w:rPr>
          <w:t>tenenina )</w:t>
        </w:r>
      </w:ins>
      <w:proofErr w:type="gramEnd"/>
    </w:p>
    <w:p w:rsidR="00365814" w:rsidRDefault="00365814" w:rsidP="004C7732">
      <w:pPr>
        <w:ind w:firstLine="708"/>
        <w:jc w:val="both"/>
        <w:rPr>
          <w:sz w:val="24"/>
          <w:szCs w:val="24"/>
        </w:rPr>
      </w:pPr>
      <w:r w:rsidRPr="00D50923">
        <w:rPr>
          <w:sz w:val="24"/>
          <w:szCs w:val="24"/>
        </w:rPr>
        <w:t>Pour</w:t>
      </w:r>
      <w:r>
        <w:rPr>
          <w:sz w:val="24"/>
          <w:szCs w:val="24"/>
        </w:rPr>
        <w:t xml:space="preserve"> voir le vif du projet, </w:t>
      </w:r>
      <w:r w:rsidRPr="00D50923">
        <w:rPr>
          <w:sz w:val="24"/>
          <w:szCs w:val="24"/>
        </w:rPr>
        <w:t>ce t</w:t>
      </w:r>
      <w:r>
        <w:rPr>
          <w:sz w:val="24"/>
          <w:szCs w:val="24"/>
        </w:rPr>
        <w:t xml:space="preserve">ravail se poursuit en quatre </w:t>
      </w:r>
      <w:r w:rsidRPr="00D50923">
        <w:rPr>
          <w:sz w:val="24"/>
          <w:szCs w:val="24"/>
        </w:rPr>
        <w:t xml:space="preserve">grandes parties distinctes. La première partie présente </w:t>
      </w:r>
      <w:r w:rsidR="000556E4">
        <w:rPr>
          <w:sz w:val="24"/>
          <w:szCs w:val="24"/>
        </w:rPr>
        <w:t>le domaine d’étude et de travail</w:t>
      </w:r>
      <w:r w:rsidRPr="00D50923">
        <w:rPr>
          <w:sz w:val="24"/>
          <w:szCs w:val="24"/>
        </w:rPr>
        <w:t>. La deuxième partie sera consacrée aux outils et méthodes utilisées. La troisième partie montrer</w:t>
      </w:r>
      <w:r>
        <w:rPr>
          <w:sz w:val="24"/>
          <w:szCs w:val="24"/>
        </w:rPr>
        <w:t xml:space="preserve">a le résultat et la quatrième </w:t>
      </w:r>
      <w:r w:rsidRPr="00D50923">
        <w:rPr>
          <w:sz w:val="24"/>
          <w:szCs w:val="24"/>
        </w:rPr>
        <w:t>partie de la démarche et de la discussion.</w:t>
      </w:r>
      <w:ins w:id="164" w:author="Toky Hajatiana RABOANARY" w:date="2019-07-05T17:39:00Z">
        <w:r w:rsidR="003A0752">
          <w:rPr>
            <w:sz w:val="24"/>
            <w:szCs w:val="24"/>
          </w:rPr>
          <w:t xml:space="preserve"> (Où est la </w:t>
        </w:r>
      </w:ins>
      <w:ins w:id="165" w:author="Toky Hajatiana RABOANARY" w:date="2019-07-05T17:40:00Z">
        <w:r w:rsidR="003A0752">
          <w:rPr>
            <w:sz w:val="24"/>
            <w:szCs w:val="24"/>
          </w:rPr>
          <w:t>quatrième</w:t>
        </w:r>
      </w:ins>
      <w:ins w:id="166" w:author="Toky Hajatiana RABOANARY" w:date="2019-07-05T17:39:00Z">
        <w:r w:rsidR="003A0752">
          <w:rPr>
            <w:sz w:val="24"/>
            <w:szCs w:val="24"/>
          </w:rPr>
          <w:t xml:space="preserve"> partie </w:t>
        </w:r>
        <w:proofErr w:type="gramStart"/>
        <w:r w:rsidR="003A0752">
          <w:rPr>
            <w:sz w:val="24"/>
            <w:szCs w:val="24"/>
          </w:rPr>
          <w:t>? </w:t>
        </w:r>
        <w:proofErr w:type="gramEnd"/>
        <w:r w:rsidR="003A0752" w:rsidRPr="003A0752">
          <w:rPr>
            <w:sz w:val="24"/>
            <w:szCs w:val="24"/>
          </w:rPr>
          <w:sym w:font="Wingdings" w:char="F04A"/>
        </w:r>
        <w:r w:rsidR="003A0752">
          <w:rPr>
            <w:sz w:val="24"/>
            <w:szCs w:val="24"/>
          </w:rPr>
          <w:t>)</w:t>
        </w:r>
      </w:ins>
    </w:p>
    <w:p w:rsidR="003E0426" w:rsidRDefault="003E0426" w:rsidP="004C7732">
      <w:pPr>
        <w:ind w:firstLine="708"/>
        <w:jc w:val="both"/>
        <w:rPr>
          <w:sz w:val="24"/>
          <w:szCs w:val="24"/>
        </w:rPr>
        <w:sectPr w:rsidR="003E0426" w:rsidSect="0090115E">
          <w:footerReference w:type="default" r:id="rId10"/>
          <w:headerReference w:type="first" r:id="rId11"/>
          <w:pgSz w:w="11906" w:h="16838"/>
          <w:pgMar w:top="1417" w:right="1417" w:bottom="1417" w:left="1417" w:header="708" w:footer="708" w:gutter="0"/>
          <w:pgNumType w:start="1"/>
          <w:cols w:space="708"/>
          <w:docGrid w:linePitch="360"/>
        </w:sectPr>
      </w:pPr>
    </w:p>
    <w:p w:rsidR="00FD7FBE" w:rsidRDefault="00FD7FBE" w:rsidP="00FD7FBE">
      <w:pPr>
        <w:pStyle w:val="Titre1"/>
      </w:pPr>
    </w:p>
    <w:p w:rsidR="00FD7FBE" w:rsidRDefault="00FD7FBE" w:rsidP="00FD7FBE">
      <w:pPr>
        <w:pStyle w:val="Titre1"/>
      </w:pPr>
    </w:p>
    <w:p w:rsidR="00FD7FBE" w:rsidRDefault="00FD7FBE" w:rsidP="00FD7FBE">
      <w:pPr>
        <w:pStyle w:val="Titre1"/>
      </w:pPr>
    </w:p>
    <w:p w:rsidR="00A04321" w:rsidRPr="00676F95" w:rsidRDefault="002414F5" w:rsidP="00676F95">
      <w:pPr>
        <w:pStyle w:val="Titre1"/>
      </w:pPr>
      <w:bookmarkStart w:id="167" w:name="_Toc9325937"/>
      <w:bookmarkStart w:id="168" w:name="_Toc9400003"/>
      <w:r w:rsidRPr="00676F95">
        <w:t>PARTIE 1</w:t>
      </w:r>
      <w:bookmarkEnd w:id="167"/>
      <w:bookmarkEnd w:id="168"/>
    </w:p>
    <w:p w:rsidR="007723F4" w:rsidRDefault="00551822" w:rsidP="00676F95">
      <w:pPr>
        <w:pStyle w:val="Titre1"/>
      </w:pPr>
      <w:bookmarkStart w:id="169" w:name="_Toc9400004"/>
      <w:r>
        <w:t>DOMAINE D’ETUDE ET DE TRAVAIL</w:t>
      </w:r>
      <w:bookmarkEnd w:id="169"/>
    </w:p>
    <w:p w:rsidR="003E0426" w:rsidRDefault="003E0426" w:rsidP="003E0426"/>
    <w:p w:rsidR="009468C0" w:rsidRDefault="009468C0" w:rsidP="003E0426"/>
    <w:p w:rsidR="009468C0" w:rsidRDefault="009468C0" w:rsidP="003E0426">
      <w:pPr>
        <w:sectPr w:rsidR="009468C0" w:rsidSect="0090115E">
          <w:headerReference w:type="default" r:id="rId12"/>
          <w:footerReference w:type="default" r:id="rId13"/>
          <w:pgSz w:w="11906" w:h="16838"/>
          <w:pgMar w:top="1417" w:right="1417" w:bottom="1417" w:left="1417" w:header="708" w:footer="708" w:gutter="0"/>
          <w:pgNumType w:start="1"/>
          <w:cols w:space="708"/>
          <w:docGrid w:linePitch="360"/>
        </w:sectPr>
      </w:pPr>
    </w:p>
    <w:p w:rsidR="007723F4" w:rsidRDefault="007723F4" w:rsidP="00676F95">
      <w:pPr>
        <w:pStyle w:val="Titre2"/>
        <w:rPr>
          <w:ins w:id="170" w:author="Toky Hajatiana RABOANARY" w:date="2019-07-05T17:40:00Z"/>
        </w:rPr>
      </w:pPr>
      <w:bookmarkStart w:id="171" w:name="_Toc9325939"/>
      <w:bookmarkStart w:id="172" w:name="_Toc9400005"/>
      <w:r w:rsidRPr="007723F4">
        <w:lastRenderedPageBreak/>
        <w:t>CHAPITRE 1 : PRESENTATION DE L’ISPM</w:t>
      </w:r>
      <w:bookmarkEnd w:id="171"/>
      <w:bookmarkEnd w:id="172"/>
    </w:p>
    <w:p w:rsidR="003A0752" w:rsidRPr="003A0752" w:rsidRDefault="003A0752">
      <w:pPr>
        <w:pPrChange w:id="173" w:author="Toky Hajatiana RABOANARY" w:date="2019-07-05T17:40:00Z">
          <w:pPr>
            <w:pStyle w:val="Titre2"/>
          </w:pPr>
        </w:pPrChange>
      </w:pPr>
      <w:ins w:id="174" w:author="Toky Hajatiana RABOANARY" w:date="2019-07-05T17:40:00Z">
        <w:r>
          <w:t>(Omeko an lah am FB ny contenu eto lets </w:t>
        </w:r>
        <w:r>
          <w:sym w:font="Wingdings" w:char="F04A"/>
        </w:r>
        <w:r>
          <w:t xml:space="preserve"> fa afaka hampianalah izay tianlah ko </w:t>
        </w:r>
        <w:proofErr w:type="gramStart"/>
        <w:r>
          <w:t>an </w:t>
        </w:r>
        <w:r>
          <w:sym w:font="Wingdings" w:char="F04A"/>
        </w:r>
        <w:proofErr w:type="gramEnd"/>
        <w:r>
          <w:t xml:space="preserve"> )</w:t>
        </w:r>
      </w:ins>
    </w:p>
    <w:p w:rsidR="007723F4" w:rsidRPr="007723F4" w:rsidRDefault="007723F4" w:rsidP="00676F95">
      <w:pPr>
        <w:pStyle w:val="Titre3"/>
      </w:pPr>
      <w:bookmarkStart w:id="175" w:name="_Toc9325940"/>
      <w:bookmarkStart w:id="176" w:name="_Toc9400006"/>
      <w:r w:rsidRPr="00676F95">
        <w:rPr>
          <w:szCs w:val="28"/>
        </w:rPr>
        <w:t>HISTORIQUE</w:t>
      </w:r>
      <w:bookmarkEnd w:id="175"/>
      <w:bookmarkEnd w:id="176"/>
    </w:p>
    <w:p w:rsidR="007723F4" w:rsidRPr="007723F4" w:rsidRDefault="007723F4" w:rsidP="004C7732">
      <w:pPr>
        <w:tabs>
          <w:tab w:val="left" w:pos="2910"/>
        </w:tabs>
        <w:jc w:val="both"/>
        <w:rPr>
          <w:sz w:val="24"/>
          <w:szCs w:val="24"/>
        </w:rPr>
      </w:pPr>
      <w:r w:rsidRPr="007723F4">
        <w:rPr>
          <w:sz w:val="24"/>
          <w:szCs w:val="24"/>
        </w:rPr>
        <w:t>L’ISPM ou Institut Supérieur Polytechnique de Madagascar a été fondé par le professeur RABOANARY Julien Amédée en Janvier 1993. Son siège se trouvait à l’époque à Ankadindramamy. C’est une Institution privée à vocation académique et professionnelle homologuée par l’Etat suivant l’arrêté n°3725 du 19 Août 1994 du Ministère de l’Enseignement Supérieur et de la Recherche Scientifique.</w:t>
      </w:r>
    </w:p>
    <w:p w:rsidR="007723F4" w:rsidRPr="007723F4" w:rsidRDefault="007723F4" w:rsidP="004C7732">
      <w:pPr>
        <w:tabs>
          <w:tab w:val="left" w:pos="2910"/>
        </w:tabs>
        <w:jc w:val="both"/>
        <w:rPr>
          <w:sz w:val="24"/>
          <w:szCs w:val="24"/>
        </w:rPr>
      </w:pPr>
      <w:r w:rsidRPr="007723F4">
        <w:rPr>
          <w:sz w:val="24"/>
          <w:szCs w:val="24"/>
        </w:rPr>
        <w:t>A sa création en 1993, il était connu sous le nom de « Ecole Supérieur de Science et Techniques de l’information á Madagascar ou ESSTIM » n’ayant qu’une seule filière : « L’informatique de Gestion, Génie Logiciel et Intelligence Artificielle(IGGLIA) ». C’était le seul institut privé polytechnique à Madagascar.</w:t>
      </w:r>
    </w:p>
    <w:p w:rsidR="007723F4" w:rsidRPr="007723F4" w:rsidRDefault="007723F4" w:rsidP="004C7732">
      <w:pPr>
        <w:tabs>
          <w:tab w:val="left" w:pos="2910"/>
        </w:tabs>
        <w:jc w:val="both"/>
        <w:rPr>
          <w:sz w:val="24"/>
          <w:szCs w:val="24"/>
        </w:rPr>
      </w:pPr>
      <w:r w:rsidRPr="007723F4">
        <w:rPr>
          <w:sz w:val="24"/>
          <w:szCs w:val="24"/>
        </w:rPr>
        <w:t>Actuellement, grâce à l’effort et à la volonté de son fondateur et de ses collaborateurs, l’ISPM connaît un grand essor avec la création, l’extension et l’implantation du nouvel institut sis à Ambatomaro Antsobolo à Antananarivo. Il offre un large choix de filière pour les nouveaux bacheliers et les gens des entreprises qui souhaitent continuer leurs études supérieures. Il existe cinq (5) départements à l’ISPM qui, à leurs tours comportent au moins deux filières chacun, à savoir :</w:t>
      </w:r>
    </w:p>
    <w:p w:rsidR="007723F4" w:rsidRPr="007723F4" w:rsidRDefault="007723F4" w:rsidP="00DC3D8D">
      <w:pPr>
        <w:pStyle w:val="Titre4"/>
      </w:pPr>
      <w:bookmarkStart w:id="177" w:name="_Toc9400007"/>
      <w:r w:rsidRPr="007723F4">
        <w:t>Le département Informatique et Télécommunications :</w:t>
      </w:r>
      <w:bookmarkEnd w:id="177"/>
    </w:p>
    <w:p w:rsidR="007723F4" w:rsidRPr="007723F4" w:rsidRDefault="007723F4" w:rsidP="004C7732">
      <w:pPr>
        <w:tabs>
          <w:tab w:val="left" w:pos="2910"/>
        </w:tabs>
        <w:jc w:val="both"/>
        <w:rPr>
          <w:sz w:val="24"/>
          <w:szCs w:val="24"/>
        </w:rPr>
      </w:pPr>
      <w:r w:rsidRPr="007723F4">
        <w:rPr>
          <w:sz w:val="24"/>
          <w:szCs w:val="24"/>
        </w:rPr>
        <w:t>Créer en 1994 et il comporte quatre (4) filières. Ce sont :</w:t>
      </w:r>
    </w:p>
    <w:p w:rsidR="007723F4" w:rsidRPr="007723F4" w:rsidRDefault="007723F4" w:rsidP="004C7732">
      <w:pPr>
        <w:tabs>
          <w:tab w:val="left" w:pos="2910"/>
        </w:tabs>
        <w:jc w:val="both"/>
        <w:rPr>
          <w:sz w:val="24"/>
          <w:szCs w:val="24"/>
        </w:rPr>
      </w:pPr>
      <w:r w:rsidRPr="007723F4">
        <w:rPr>
          <w:sz w:val="24"/>
          <w:szCs w:val="24"/>
        </w:rPr>
        <w:t>- IGGLIA : Informatique de Gestion, Génie Logiciel et Intelligence Artificielle (1993)</w:t>
      </w:r>
    </w:p>
    <w:p w:rsidR="007723F4" w:rsidRPr="007723F4" w:rsidRDefault="007723F4" w:rsidP="004C7732">
      <w:pPr>
        <w:tabs>
          <w:tab w:val="left" w:pos="2910"/>
        </w:tabs>
        <w:jc w:val="both"/>
        <w:rPr>
          <w:sz w:val="24"/>
          <w:szCs w:val="24"/>
        </w:rPr>
      </w:pPr>
      <w:r w:rsidRPr="007723F4">
        <w:rPr>
          <w:sz w:val="24"/>
          <w:szCs w:val="24"/>
        </w:rPr>
        <w:t>- ESIIA : Electronique, Système Informatique et Intelligence Artificielle (1994)</w:t>
      </w:r>
    </w:p>
    <w:p w:rsidR="007723F4" w:rsidRPr="007723F4" w:rsidRDefault="007723F4" w:rsidP="004C7732">
      <w:pPr>
        <w:tabs>
          <w:tab w:val="left" w:pos="2910"/>
        </w:tabs>
        <w:jc w:val="both"/>
        <w:rPr>
          <w:sz w:val="24"/>
          <w:szCs w:val="24"/>
        </w:rPr>
      </w:pPr>
      <w:r w:rsidRPr="007723F4">
        <w:rPr>
          <w:sz w:val="24"/>
          <w:szCs w:val="24"/>
        </w:rPr>
        <w:t>- IMTICIA: Informatique MultiMedia, Technologie de l’information et de la communication et intelligence artificielle (2004)</w:t>
      </w:r>
    </w:p>
    <w:p w:rsidR="007723F4" w:rsidRDefault="007723F4" w:rsidP="004C7732">
      <w:pPr>
        <w:tabs>
          <w:tab w:val="left" w:pos="2910"/>
        </w:tabs>
        <w:jc w:val="both"/>
        <w:rPr>
          <w:sz w:val="24"/>
          <w:szCs w:val="24"/>
        </w:rPr>
      </w:pPr>
      <w:r w:rsidRPr="007723F4">
        <w:rPr>
          <w:sz w:val="24"/>
          <w:szCs w:val="24"/>
        </w:rPr>
        <w:t>- ISAIA : Informatique, Statistiques Appliquées et Intelligence Artificielle (2010)</w:t>
      </w:r>
    </w:p>
    <w:p w:rsidR="007723F4" w:rsidRPr="007723F4" w:rsidRDefault="007723F4" w:rsidP="009D6BFD">
      <w:pPr>
        <w:pStyle w:val="Titre4"/>
      </w:pPr>
      <w:bookmarkStart w:id="178" w:name="_Toc9400008"/>
      <w:r w:rsidRPr="007723F4">
        <w:t>Le département Techniques des Affaires :</w:t>
      </w:r>
      <w:bookmarkEnd w:id="178"/>
    </w:p>
    <w:p w:rsidR="007723F4" w:rsidRPr="007723F4" w:rsidRDefault="007723F4" w:rsidP="004C7732">
      <w:pPr>
        <w:tabs>
          <w:tab w:val="left" w:pos="2910"/>
        </w:tabs>
        <w:jc w:val="both"/>
        <w:rPr>
          <w:sz w:val="24"/>
          <w:szCs w:val="24"/>
        </w:rPr>
      </w:pPr>
      <w:r w:rsidRPr="007723F4">
        <w:rPr>
          <w:sz w:val="24"/>
          <w:szCs w:val="24"/>
        </w:rPr>
        <w:t>Créer en 1995 et il comporte quatre (4) filières. Ce sont :</w:t>
      </w:r>
    </w:p>
    <w:p w:rsidR="007723F4" w:rsidRPr="007723F4" w:rsidRDefault="007723F4" w:rsidP="004C7732">
      <w:pPr>
        <w:tabs>
          <w:tab w:val="left" w:pos="2910"/>
        </w:tabs>
        <w:jc w:val="both"/>
        <w:rPr>
          <w:sz w:val="24"/>
          <w:szCs w:val="24"/>
        </w:rPr>
      </w:pPr>
      <w:r w:rsidRPr="007723F4">
        <w:rPr>
          <w:sz w:val="24"/>
          <w:szCs w:val="24"/>
        </w:rPr>
        <w:t>- CAA : Commerce et Administration des Affaires(1995)</w:t>
      </w:r>
    </w:p>
    <w:p w:rsidR="007723F4" w:rsidRPr="007723F4" w:rsidRDefault="007723F4" w:rsidP="004C7732">
      <w:pPr>
        <w:tabs>
          <w:tab w:val="left" w:pos="2910"/>
        </w:tabs>
        <w:jc w:val="both"/>
        <w:rPr>
          <w:sz w:val="24"/>
          <w:szCs w:val="24"/>
        </w:rPr>
      </w:pPr>
      <w:r w:rsidRPr="007723F4">
        <w:rPr>
          <w:sz w:val="24"/>
          <w:szCs w:val="24"/>
        </w:rPr>
        <w:t>- FIC : Finances et Comptabilité(2004)</w:t>
      </w:r>
    </w:p>
    <w:p w:rsidR="007723F4" w:rsidRPr="007723F4" w:rsidRDefault="007723F4" w:rsidP="004C7732">
      <w:pPr>
        <w:tabs>
          <w:tab w:val="left" w:pos="2910"/>
        </w:tabs>
        <w:jc w:val="both"/>
        <w:rPr>
          <w:sz w:val="24"/>
          <w:szCs w:val="24"/>
        </w:rPr>
      </w:pPr>
      <w:r w:rsidRPr="007723F4">
        <w:rPr>
          <w:sz w:val="24"/>
          <w:szCs w:val="24"/>
        </w:rPr>
        <w:lastRenderedPageBreak/>
        <w:t>- DTJA : Droit et Techniques Juridiques des Affaires (2009)</w:t>
      </w:r>
    </w:p>
    <w:p w:rsidR="007723F4" w:rsidRDefault="007723F4" w:rsidP="004C7732">
      <w:pPr>
        <w:tabs>
          <w:tab w:val="left" w:pos="2910"/>
        </w:tabs>
        <w:jc w:val="both"/>
        <w:rPr>
          <w:sz w:val="24"/>
          <w:szCs w:val="24"/>
        </w:rPr>
      </w:pPr>
      <w:r w:rsidRPr="007723F4">
        <w:rPr>
          <w:sz w:val="24"/>
          <w:szCs w:val="24"/>
        </w:rPr>
        <w:t>- EMP : Economie et Management de Projet (2009)</w:t>
      </w:r>
    </w:p>
    <w:p w:rsidR="007723F4" w:rsidRPr="007723F4" w:rsidRDefault="007723F4" w:rsidP="009D6BFD">
      <w:pPr>
        <w:pStyle w:val="Titre4"/>
      </w:pPr>
      <w:bookmarkStart w:id="179" w:name="_Toc9400009"/>
      <w:r w:rsidRPr="007723F4">
        <w:t>Le département Biotechnologique et Agronomie :</w:t>
      </w:r>
      <w:bookmarkEnd w:id="179"/>
    </w:p>
    <w:p w:rsidR="007723F4" w:rsidRPr="007723F4" w:rsidRDefault="007723F4" w:rsidP="004C7732">
      <w:pPr>
        <w:tabs>
          <w:tab w:val="left" w:pos="2910"/>
        </w:tabs>
        <w:jc w:val="both"/>
        <w:rPr>
          <w:sz w:val="24"/>
          <w:szCs w:val="24"/>
        </w:rPr>
      </w:pPr>
      <w:r w:rsidRPr="007723F4">
        <w:rPr>
          <w:sz w:val="24"/>
          <w:szCs w:val="24"/>
        </w:rPr>
        <w:t>Ce département a été créé en 1996, il est composé de trois (3) filières. Ce sont :</w:t>
      </w:r>
    </w:p>
    <w:p w:rsidR="007723F4" w:rsidRPr="007723F4" w:rsidRDefault="007723F4" w:rsidP="004C7732">
      <w:pPr>
        <w:tabs>
          <w:tab w:val="left" w:pos="2910"/>
        </w:tabs>
        <w:jc w:val="both"/>
        <w:rPr>
          <w:sz w:val="24"/>
          <w:szCs w:val="24"/>
        </w:rPr>
      </w:pPr>
      <w:r w:rsidRPr="007723F4">
        <w:rPr>
          <w:sz w:val="24"/>
          <w:szCs w:val="24"/>
        </w:rPr>
        <w:t>- IAA : Industries Agro-alimentaire (1996)</w:t>
      </w:r>
    </w:p>
    <w:p w:rsidR="007723F4" w:rsidRPr="007723F4" w:rsidRDefault="007723F4" w:rsidP="004C7732">
      <w:pPr>
        <w:tabs>
          <w:tab w:val="left" w:pos="2910"/>
        </w:tabs>
        <w:jc w:val="both"/>
        <w:rPr>
          <w:sz w:val="24"/>
          <w:szCs w:val="24"/>
        </w:rPr>
      </w:pPr>
      <w:r w:rsidRPr="007723F4">
        <w:rPr>
          <w:sz w:val="24"/>
          <w:szCs w:val="24"/>
        </w:rPr>
        <w:t>- PIP : Pharmacologie et Industries Pharmaceutiques(1996)</w:t>
      </w:r>
    </w:p>
    <w:p w:rsidR="007723F4" w:rsidRPr="007723F4" w:rsidRDefault="007723F4" w:rsidP="004C7732">
      <w:pPr>
        <w:tabs>
          <w:tab w:val="left" w:pos="2910"/>
        </w:tabs>
        <w:jc w:val="both"/>
        <w:rPr>
          <w:sz w:val="24"/>
          <w:szCs w:val="24"/>
        </w:rPr>
      </w:pPr>
      <w:r w:rsidRPr="007723F4">
        <w:rPr>
          <w:sz w:val="24"/>
          <w:szCs w:val="24"/>
        </w:rPr>
        <w:t>- AEE : Agriculture Et Elevage (2004)</w:t>
      </w:r>
    </w:p>
    <w:p w:rsidR="007723F4" w:rsidRPr="007723F4" w:rsidRDefault="007723F4" w:rsidP="009D6BFD">
      <w:pPr>
        <w:pStyle w:val="Titre4"/>
      </w:pPr>
      <w:bookmarkStart w:id="180" w:name="_Toc9400010"/>
      <w:r w:rsidRPr="007723F4">
        <w:t>Le département Génie Industriel et Génie Civil :</w:t>
      </w:r>
      <w:bookmarkEnd w:id="180"/>
    </w:p>
    <w:p w:rsidR="007723F4" w:rsidRPr="007723F4" w:rsidRDefault="007723F4" w:rsidP="004C7732">
      <w:pPr>
        <w:tabs>
          <w:tab w:val="left" w:pos="2910"/>
        </w:tabs>
        <w:jc w:val="both"/>
        <w:rPr>
          <w:sz w:val="24"/>
          <w:szCs w:val="24"/>
        </w:rPr>
      </w:pPr>
      <w:r w:rsidRPr="007723F4">
        <w:rPr>
          <w:sz w:val="24"/>
          <w:szCs w:val="24"/>
        </w:rPr>
        <w:t>Ce département divise en trois (3) filières :</w:t>
      </w:r>
    </w:p>
    <w:p w:rsidR="007723F4" w:rsidRPr="007723F4" w:rsidRDefault="007723F4" w:rsidP="004C7732">
      <w:pPr>
        <w:tabs>
          <w:tab w:val="left" w:pos="2910"/>
        </w:tabs>
        <w:jc w:val="both"/>
        <w:rPr>
          <w:sz w:val="24"/>
          <w:szCs w:val="24"/>
        </w:rPr>
      </w:pPr>
      <w:r w:rsidRPr="007723F4">
        <w:rPr>
          <w:sz w:val="24"/>
          <w:szCs w:val="24"/>
        </w:rPr>
        <w:t>- EMII : Electromécanique et Informatique Industrielle (1998)</w:t>
      </w:r>
    </w:p>
    <w:p w:rsidR="007723F4" w:rsidRPr="007723F4" w:rsidRDefault="007723F4" w:rsidP="004C7732">
      <w:pPr>
        <w:tabs>
          <w:tab w:val="left" w:pos="2910"/>
        </w:tabs>
        <w:jc w:val="both"/>
        <w:rPr>
          <w:sz w:val="24"/>
          <w:szCs w:val="24"/>
        </w:rPr>
      </w:pPr>
      <w:r w:rsidRPr="007723F4">
        <w:rPr>
          <w:sz w:val="24"/>
          <w:szCs w:val="24"/>
        </w:rPr>
        <w:t>- GCA : Génie Civil et Architecture(1999)</w:t>
      </w:r>
    </w:p>
    <w:p w:rsidR="007723F4" w:rsidRPr="007723F4" w:rsidRDefault="007723F4" w:rsidP="004C7732">
      <w:pPr>
        <w:tabs>
          <w:tab w:val="left" w:pos="2910"/>
        </w:tabs>
        <w:jc w:val="both"/>
        <w:rPr>
          <w:sz w:val="24"/>
          <w:szCs w:val="24"/>
        </w:rPr>
      </w:pPr>
      <w:r w:rsidRPr="007723F4">
        <w:rPr>
          <w:sz w:val="24"/>
          <w:szCs w:val="24"/>
        </w:rPr>
        <w:t>- ICMP : Industries Chimiques, Minières et Pétrolières (2009)</w:t>
      </w:r>
    </w:p>
    <w:p w:rsidR="007723F4" w:rsidRPr="007723F4" w:rsidRDefault="007723F4" w:rsidP="00A7337A">
      <w:pPr>
        <w:pStyle w:val="Titre4"/>
      </w:pPr>
      <w:bookmarkStart w:id="181" w:name="_Toc9400011"/>
      <w:r w:rsidRPr="007723F4">
        <w:t>Le département Techniques du Tourisme :</w:t>
      </w:r>
      <w:bookmarkEnd w:id="181"/>
    </w:p>
    <w:p w:rsidR="007723F4" w:rsidRPr="007723F4" w:rsidRDefault="007723F4" w:rsidP="004C7732">
      <w:pPr>
        <w:tabs>
          <w:tab w:val="left" w:pos="2910"/>
        </w:tabs>
        <w:jc w:val="both"/>
        <w:rPr>
          <w:sz w:val="24"/>
          <w:szCs w:val="24"/>
        </w:rPr>
      </w:pPr>
      <w:r w:rsidRPr="007723F4">
        <w:rPr>
          <w:sz w:val="24"/>
          <w:szCs w:val="24"/>
        </w:rPr>
        <w:t>Ce département est composé de deux (2) filières :</w:t>
      </w:r>
    </w:p>
    <w:p w:rsidR="007723F4" w:rsidRPr="007723F4" w:rsidRDefault="007723F4" w:rsidP="004C7732">
      <w:pPr>
        <w:tabs>
          <w:tab w:val="left" w:pos="2910"/>
        </w:tabs>
        <w:jc w:val="both"/>
        <w:rPr>
          <w:sz w:val="24"/>
          <w:szCs w:val="24"/>
        </w:rPr>
      </w:pPr>
      <w:r w:rsidRPr="007723F4">
        <w:rPr>
          <w:sz w:val="24"/>
          <w:szCs w:val="24"/>
        </w:rPr>
        <w:t>- TEE : Tourisme et Environnement (1997)</w:t>
      </w:r>
    </w:p>
    <w:p w:rsidR="007723F4" w:rsidRDefault="007723F4" w:rsidP="004C7732">
      <w:pPr>
        <w:tabs>
          <w:tab w:val="left" w:pos="2910"/>
        </w:tabs>
        <w:jc w:val="both"/>
        <w:rPr>
          <w:sz w:val="24"/>
          <w:szCs w:val="24"/>
        </w:rPr>
      </w:pPr>
      <w:r w:rsidRPr="007723F4">
        <w:rPr>
          <w:sz w:val="24"/>
          <w:szCs w:val="24"/>
        </w:rPr>
        <w:t>- TEH : Tourisme Et Hôtellerie (2009)</w:t>
      </w:r>
    </w:p>
    <w:p w:rsidR="00A7337A" w:rsidRDefault="00A7337A" w:rsidP="004C7732">
      <w:pPr>
        <w:tabs>
          <w:tab w:val="left" w:pos="2910"/>
        </w:tabs>
        <w:jc w:val="both"/>
        <w:rPr>
          <w:sz w:val="24"/>
          <w:szCs w:val="24"/>
        </w:rPr>
      </w:pPr>
    </w:p>
    <w:p w:rsidR="007723F4" w:rsidRPr="007723F4" w:rsidRDefault="007723F4" w:rsidP="00A7337A">
      <w:pPr>
        <w:pStyle w:val="Titre3"/>
      </w:pPr>
      <w:bookmarkStart w:id="182" w:name="_Toc9325941"/>
      <w:bookmarkStart w:id="183" w:name="_Toc9400012"/>
      <w:r w:rsidRPr="007723F4">
        <w:t>PRESENTATION</w:t>
      </w:r>
      <w:bookmarkEnd w:id="182"/>
      <w:bookmarkEnd w:id="183"/>
    </w:p>
    <w:p w:rsidR="007723F4" w:rsidRPr="007723F4" w:rsidRDefault="007723F4" w:rsidP="00151053">
      <w:pPr>
        <w:pStyle w:val="Titre4"/>
        <w:numPr>
          <w:ilvl w:val="0"/>
          <w:numId w:val="15"/>
        </w:numPr>
      </w:pPr>
      <w:bookmarkStart w:id="184" w:name="_Toc9400013"/>
      <w:r w:rsidRPr="007723F4">
        <w:t>Objectif</w:t>
      </w:r>
      <w:bookmarkEnd w:id="184"/>
    </w:p>
    <w:p w:rsidR="00C81602" w:rsidRPr="007723F4" w:rsidRDefault="007723F4" w:rsidP="004C7732">
      <w:pPr>
        <w:tabs>
          <w:tab w:val="left" w:pos="2910"/>
        </w:tabs>
        <w:jc w:val="both"/>
        <w:rPr>
          <w:sz w:val="24"/>
          <w:szCs w:val="24"/>
        </w:rPr>
      </w:pPr>
      <w:r w:rsidRPr="007723F4">
        <w:rPr>
          <w:sz w:val="24"/>
          <w:szCs w:val="24"/>
        </w:rPr>
        <w:t>L’ISPM est un institut privé d’enseignement et de recherche à vocation académique et professionnelle qui a pour objectif de former des techniciens et des ingénieurs aptes à participer au développement de la nation.</w:t>
      </w:r>
    </w:p>
    <w:p w:rsidR="007723F4" w:rsidRPr="007723F4" w:rsidRDefault="007723F4" w:rsidP="00A7337A">
      <w:pPr>
        <w:pStyle w:val="Titre4"/>
      </w:pPr>
      <w:bookmarkStart w:id="185" w:name="_Toc9400014"/>
      <w:r w:rsidRPr="007723F4">
        <w:lastRenderedPageBreak/>
        <w:t>Identification</w:t>
      </w:r>
      <w:bookmarkEnd w:id="185"/>
    </w:p>
    <w:p w:rsidR="007723F4" w:rsidRPr="007723F4" w:rsidRDefault="007723F4" w:rsidP="00A7337A">
      <w:pPr>
        <w:pStyle w:val="Titre5"/>
      </w:pPr>
      <w:bookmarkStart w:id="186" w:name="_Toc9400015"/>
      <w:r w:rsidRPr="007723F4">
        <w:t>Siege</w:t>
      </w:r>
      <w:bookmarkEnd w:id="186"/>
    </w:p>
    <w:p w:rsidR="007723F4" w:rsidRDefault="007723F4" w:rsidP="004C7732">
      <w:pPr>
        <w:tabs>
          <w:tab w:val="left" w:pos="2910"/>
        </w:tabs>
        <w:jc w:val="both"/>
        <w:rPr>
          <w:sz w:val="24"/>
          <w:szCs w:val="24"/>
        </w:rPr>
      </w:pPr>
      <w:r w:rsidRPr="007723F4">
        <w:rPr>
          <w:sz w:val="24"/>
          <w:szCs w:val="24"/>
        </w:rPr>
        <w:t>L’ISPM a son siège à Ambatomaro –Antsobolo Antananarivo.</w:t>
      </w:r>
    </w:p>
    <w:p w:rsidR="00C81602" w:rsidRPr="00C81602" w:rsidRDefault="00C81602" w:rsidP="00A7337A">
      <w:pPr>
        <w:pStyle w:val="Titre5"/>
      </w:pPr>
      <w:r w:rsidRPr="00C81602">
        <w:t xml:space="preserve"> </w:t>
      </w:r>
      <w:bookmarkStart w:id="187" w:name="_Toc9400016"/>
      <w:r w:rsidRPr="00C81602">
        <w:t>Site web</w:t>
      </w:r>
      <w:bookmarkEnd w:id="187"/>
    </w:p>
    <w:p w:rsidR="00C81602" w:rsidRDefault="00C81602" w:rsidP="004C7732">
      <w:pPr>
        <w:tabs>
          <w:tab w:val="left" w:pos="2910"/>
        </w:tabs>
        <w:jc w:val="both"/>
        <w:rPr>
          <w:sz w:val="24"/>
          <w:szCs w:val="24"/>
        </w:rPr>
      </w:pPr>
      <w:r>
        <w:rPr>
          <w:noProof/>
          <w:sz w:val="24"/>
          <w:szCs w:val="24"/>
        </w:rPr>
        <w:drawing>
          <wp:anchor distT="0" distB="0" distL="114300" distR="114300" simplePos="0" relativeHeight="251658240" behindDoc="1" locked="0" layoutInCell="1" allowOverlap="1">
            <wp:simplePos x="0" y="0"/>
            <wp:positionH relativeFrom="column">
              <wp:posOffset>-4445</wp:posOffset>
            </wp:positionH>
            <wp:positionV relativeFrom="paragraph">
              <wp:posOffset>549910</wp:posOffset>
            </wp:positionV>
            <wp:extent cx="5762625" cy="3600450"/>
            <wp:effectExtent l="19050" t="0" r="9525" b="0"/>
            <wp:wrapTight wrapText="bothSides">
              <wp:wrapPolygon edited="0">
                <wp:start x="-71" y="0"/>
                <wp:lineTo x="-71" y="21486"/>
                <wp:lineTo x="21636" y="21486"/>
                <wp:lineTo x="21636" y="0"/>
                <wp:lineTo x="-71"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762625" cy="3600450"/>
                    </a:xfrm>
                    <a:prstGeom prst="rect">
                      <a:avLst/>
                    </a:prstGeom>
                    <a:noFill/>
                    <a:ln w="9525">
                      <a:noFill/>
                      <a:miter lim="800000"/>
                      <a:headEnd/>
                      <a:tailEnd/>
                    </a:ln>
                  </pic:spPr>
                </pic:pic>
              </a:graphicData>
            </a:graphic>
          </wp:anchor>
        </w:drawing>
      </w:r>
      <w:r w:rsidR="005D3166">
        <w:rPr>
          <w:sz w:val="24"/>
          <w:szCs w:val="24"/>
        </w:rPr>
        <w:t>L’ISPM a aussi son site : « www</w:t>
      </w:r>
      <w:r w:rsidRPr="00C81602">
        <w:rPr>
          <w:sz w:val="24"/>
          <w:szCs w:val="24"/>
        </w:rPr>
        <w:t>.ispm-edu.com »</w:t>
      </w:r>
    </w:p>
    <w:p w:rsidR="00C81602" w:rsidRPr="00C81602" w:rsidRDefault="00C81602" w:rsidP="004C7732">
      <w:pPr>
        <w:jc w:val="both"/>
        <w:rPr>
          <w:sz w:val="24"/>
          <w:szCs w:val="24"/>
        </w:rPr>
      </w:pPr>
    </w:p>
    <w:p w:rsidR="00C81602" w:rsidRPr="00C81602" w:rsidRDefault="00C81602" w:rsidP="005D3166">
      <w:pPr>
        <w:pStyle w:val="Sous-titre"/>
      </w:pPr>
      <w:bookmarkStart w:id="188" w:name="_Toc9399844"/>
      <w:r w:rsidRPr="00C81602">
        <w:t>Page d'accueil du site web de l'ISPM</w:t>
      </w:r>
      <w:bookmarkEnd w:id="188"/>
    </w:p>
    <w:p w:rsidR="00C81602" w:rsidRPr="00C81602" w:rsidRDefault="00C81602" w:rsidP="005D3166">
      <w:pPr>
        <w:pStyle w:val="Titre5"/>
      </w:pPr>
      <w:bookmarkStart w:id="189" w:name="_Toc9400017"/>
      <w:r w:rsidRPr="00C81602">
        <w:t>Devise</w:t>
      </w:r>
      <w:bookmarkEnd w:id="189"/>
    </w:p>
    <w:p w:rsidR="00C81602" w:rsidRPr="00C81602" w:rsidRDefault="00C81602" w:rsidP="004C7732">
      <w:pPr>
        <w:jc w:val="both"/>
        <w:rPr>
          <w:sz w:val="24"/>
          <w:szCs w:val="24"/>
        </w:rPr>
      </w:pPr>
      <w:r w:rsidRPr="00C81602">
        <w:rPr>
          <w:sz w:val="24"/>
          <w:szCs w:val="24"/>
        </w:rPr>
        <w:t>Face à l’évolution de la technologie et les progrès économiques, l’ISPM soucieux du respect de la culture Malagasy a choisi comme devise :</w:t>
      </w:r>
    </w:p>
    <w:p w:rsidR="00C81602" w:rsidRPr="00C81602" w:rsidRDefault="00C81602" w:rsidP="004C7732">
      <w:pPr>
        <w:jc w:val="both"/>
        <w:rPr>
          <w:sz w:val="24"/>
          <w:szCs w:val="24"/>
        </w:rPr>
      </w:pPr>
      <w:r w:rsidRPr="00C81602">
        <w:rPr>
          <w:sz w:val="24"/>
          <w:szCs w:val="24"/>
        </w:rPr>
        <w:t>« FAHAIZANA-FAMPANDROSOANA-FIHAVANANA »</w:t>
      </w:r>
    </w:p>
    <w:p w:rsidR="00C81602" w:rsidRDefault="00C81602" w:rsidP="005D3166">
      <w:pPr>
        <w:pStyle w:val="Titre5"/>
      </w:pPr>
      <w:bookmarkStart w:id="190" w:name="_Toc9400018"/>
      <w:r w:rsidRPr="00C81602">
        <w:t>Logo</w:t>
      </w:r>
      <w:bookmarkEnd w:id="190"/>
    </w:p>
    <w:p w:rsidR="00C945EC" w:rsidRPr="00C945EC" w:rsidRDefault="00C945EC" w:rsidP="00C945EC">
      <w:r>
        <w:t>Voici le logo de l’ISPM</w:t>
      </w:r>
    </w:p>
    <w:p w:rsidR="00C945EC" w:rsidRPr="00C945EC" w:rsidRDefault="00C945EC" w:rsidP="00C945EC">
      <w:r>
        <w:rPr>
          <w:noProof/>
        </w:rPr>
        <w:lastRenderedPageBreak/>
        <w:drawing>
          <wp:anchor distT="0" distB="0" distL="114300" distR="114300" simplePos="0" relativeHeight="251659264" behindDoc="1" locked="0" layoutInCell="1" allowOverlap="1">
            <wp:simplePos x="0" y="0"/>
            <wp:positionH relativeFrom="column">
              <wp:posOffset>371475</wp:posOffset>
            </wp:positionH>
            <wp:positionV relativeFrom="paragraph">
              <wp:posOffset>77470</wp:posOffset>
            </wp:positionV>
            <wp:extent cx="1518920" cy="1540510"/>
            <wp:effectExtent l="19050" t="0" r="5080" b="0"/>
            <wp:wrapTight wrapText="bothSides">
              <wp:wrapPolygon edited="0">
                <wp:start x="-271" y="0"/>
                <wp:lineTo x="-271" y="21369"/>
                <wp:lineTo x="21672" y="21369"/>
                <wp:lineTo x="21672" y="0"/>
                <wp:lineTo x="-271"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1518920" cy="1540510"/>
                    </a:xfrm>
                    <a:prstGeom prst="rect">
                      <a:avLst/>
                    </a:prstGeom>
                    <a:noFill/>
                    <a:ln w="9525">
                      <a:noFill/>
                      <a:miter lim="800000"/>
                      <a:headEnd/>
                      <a:tailEnd/>
                    </a:ln>
                  </pic:spPr>
                </pic:pic>
              </a:graphicData>
            </a:graphic>
          </wp:anchor>
        </w:drawing>
      </w:r>
    </w:p>
    <w:p w:rsidR="00C81602" w:rsidRPr="00C81602" w:rsidRDefault="00C81602" w:rsidP="004C7732">
      <w:pPr>
        <w:jc w:val="both"/>
        <w:rPr>
          <w:sz w:val="24"/>
          <w:szCs w:val="24"/>
          <w:u w:val="single"/>
        </w:rPr>
      </w:pPr>
    </w:p>
    <w:p w:rsidR="00C81602" w:rsidRDefault="00C81602" w:rsidP="004C7732">
      <w:pPr>
        <w:jc w:val="both"/>
        <w:rPr>
          <w:sz w:val="24"/>
          <w:szCs w:val="24"/>
        </w:rPr>
      </w:pPr>
    </w:p>
    <w:p w:rsidR="00C945EC" w:rsidRDefault="00C945EC" w:rsidP="004C7732">
      <w:pPr>
        <w:jc w:val="both"/>
        <w:rPr>
          <w:sz w:val="24"/>
          <w:szCs w:val="24"/>
        </w:rPr>
      </w:pPr>
    </w:p>
    <w:p w:rsidR="00C81602" w:rsidRDefault="00C81602" w:rsidP="004C7732">
      <w:pPr>
        <w:jc w:val="both"/>
        <w:rPr>
          <w:sz w:val="24"/>
          <w:szCs w:val="24"/>
        </w:rPr>
      </w:pPr>
    </w:p>
    <w:p w:rsidR="00C81602" w:rsidRDefault="00C81602" w:rsidP="005D3166">
      <w:pPr>
        <w:pStyle w:val="Sous-titre"/>
      </w:pPr>
      <w:bookmarkStart w:id="191" w:name="_Toc9399845"/>
      <w:r w:rsidRPr="00C81602">
        <w:t>Logo de l'ISPM</w:t>
      </w:r>
      <w:bookmarkEnd w:id="191"/>
    </w:p>
    <w:p w:rsidR="00C81602" w:rsidRPr="00C81602" w:rsidRDefault="00C81602" w:rsidP="004C7732">
      <w:pPr>
        <w:jc w:val="both"/>
        <w:rPr>
          <w:sz w:val="24"/>
          <w:szCs w:val="24"/>
        </w:rPr>
      </w:pPr>
      <w:r w:rsidRPr="00C81602">
        <w:rPr>
          <w:sz w:val="24"/>
          <w:szCs w:val="24"/>
        </w:rPr>
        <w:t>Le logo de l’ISPM est constitué toujours de trois (3) figures représentant respectivement</w:t>
      </w:r>
    </w:p>
    <w:p w:rsidR="00C81602" w:rsidRPr="00C81602" w:rsidRDefault="00C81602" w:rsidP="004C7732">
      <w:pPr>
        <w:jc w:val="both"/>
        <w:rPr>
          <w:sz w:val="24"/>
          <w:szCs w:val="24"/>
        </w:rPr>
      </w:pPr>
      <w:r w:rsidRPr="00C81602">
        <w:rPr>
          <w:sz w:val="24"/>
          <w:szCs w:val="24"/>
        </w:rPr>
        <w:t>- une toque ;</w:t>
      </w:r>
    </w:p>
    <w:p w:rsidR="00C81602" w:rsidRPr="00C81602" w:rsidRDefault="00C81602" w:rsidP="004C7732">
      <w:pPr>
        <w:jc w:val="both"/>
        <w:rPr>
          <w:sz w:val="24"/>
          <w:szCs w:val="24"/>
        </w:rPr>
      </w:pPr>
      <w:r w:rsidRPr="00C81602">
        <w:rPr>
          <w:sz w:val="24"/>
          <w:szCs w:val="24"/>
        </w:rPr>
        <w:t>- Madagascar au sein du monde ;</w:t>
      </w:r>
    </w:p>
    <w:p w:rsidR="00C81602" w:rsidRPr="00C81602" w:rsidRDefault="00C81602" w:rsidP="004C7732">
      <w:pPr>
        <w:jc w:val="both"/>
        <w:rPr>
          <w:sz w:val="24"/>
          <w:szCs w:val="24"/>
        </w:rPr>
      </w:pPr>
      <w:r w:rsidRPr="00C81602">
        <w:rPr>
          <w:sz w:val="24"/>
          <w:szCs w:val="24"/>
        </w:rPr>
        <w:t>- Deux mains qui se serrent.</w:t>
      </w:r>
    </w:p>
    <w:p w:rsidR="00C81602" w:rsidRDefault="00C81602" w:rsidP="00E10C12">
      <w:pPr>
        <w:ind w:firstLine="360"/>
        <w:jc w:val="both"/>
        <w:rPr>
          <w:sz w:val="24"/>
          <w:szCs w:val="24"/>
        </w:rPr>
      </w:pPr>
      <w:r w:rsidRPr="00C81602">
        <w:rPr>
          <w:sz w:val="24"/>
          <w:szCs w:val="24"/>
        </w:rPr>
        <w:t>La toque montre que les sortants acquièrent un savoir qui mérite un diplôme d’études supérieures. La carte de Madagascar situé au milieu du globe terrestre indique que la formation obtenue peut faire progresser notre île au niveau mondial. Enfin les deux mains qui se serrent montrent le « FIHAVANANA ».</w:t>
      </w:r>
    </w:p>
    <w:p w:rsidR="00C81602" w:rsidRPr="00C81602" w:rsidRDefault="00C81602" w:rsidP="00A14CFB">
      <w:pPr>
        <w:pStyle w:val="Titre5"/>
      </w:pPr>
      <w:bookmarkStart w:id="192" w:name="_Toc9400019"/>
      <w:r w:rsidRPr="00C81602">
        <w:t>Hymne</w:t>
      </w:r>
      <w:bookmarkEnd w:id="192"/>
    </w:p>
    <w:p w:rsidR="00B123F5" w:rsidRDefault="00C81602" w:rsidP="004C7732">
      <w:pPr>
        <w:ind w:firstLine="360"/>
        <w:jc w:val="both"/>
        <w:rPr>
          <w:sz w:val="24"/>
          <w:szCs w:val="24"/>
        </w:rPr>
      </w:pPr>
      <w:r w:rsidRPr="00C81602">
        <w:rPr>
          <w:sz w:val="24"/>
          <w:szCs w:val="24"/>
        </w:rPr>
        <w:t xml:space="preserve">Ilay ISPM tena maminay </w:t>
      </w:r>
    </w:p>
    <w:p w:rsidR="00B123F5" w:rsidRPr="0024547F" w:rsidRDefault="00C81602" w:rsidP="004C7732">
      <w:pPr>
        <w:ind w:firstLine="360"/>
        <w:jc w:val="both"/>
        <w:rPr>
          <w:sz w:val="24"/>
          <w:szCs w:val="24"/>
          <w:lang w:val="en-US"/>
        </w:rPr>
      </w:pPr>
      <w:r w:rsidRPr="0024547F">
        <w:rPr>
          <w:sz w:val="24"/>
          <w:szCs w:val="24"/>
          <w:lang w:val="en-US"/>
        </w:rPr>
        <w:t xml:space="preserve">Tsy mba foinay tokoa hatrizay </w:t>
      </w:r>
    </w:p>
    <w:p w:rsidR="00B123F5" w:rsidRPr="00B123F5" w:rsidRDefault="00C81602" w:rsidP="004C7732">
      <w:pPr>
        <w:ind w:firstLine="360"/>
        <w:jc w:val="both"/>
        <w:rPr>
          <w:sz w:val="24"/>
          <w:szCs w:val="24"/>
          <w:lang w:val="en-US"/>
        </w:rPr>
      </w:pPr>
      <w:r w:rsidRPr="00B123F5">
        <w:rPr>
          <w:sz w:val="24"/>
          <w:szCs w:val="24"/>
          <w:lang w:val="en-US"/>
        </w:rPr>
        <w:t xml:space="preserve">Toerana nanabeazana </w:t>
      </w:r>
      <w:proofErr w:type="gramStart"/>
      <w:r w:rsidRPr="00B123F5">
        <w:rPr>
          <w:sz w:val="24"/>
          <w:szCs w:val="24"/>
          <w:lang w:val="en-US"/>
        </w:rPr>
        <w:t>ny</w:t>
      </w:r>
      <w:proofErr w:type="gramEnd"/>
      <w:r w:rsidRPr="00B123F5">
        <w:rPr>
          <w:sz w:val="24"/>
          <w:szCs w:val="24"/>
          <w:lang w:val="en-US"/>
        </w:rPr>
        <w:t xml:space="preserve"> tenanay </w:t>
      </w:r>
    </w:p>
    <w:p w:rsidR="0024547F" w:rsidRDefault="00C81602" w:rsidP="0024547F">
      <w:pPr>
        <w:ind w:firstLine="360"/>
        <w:jc w:val="both"/>
        <w:rPr>
          <w:sz w:val="24"/>
          <w:szCs w:val="24"/>
          <w:lang w:val="en-US"/>
        </w:rPr>
      </w:pPr>
      <w:r w:rsidRPr="00B123F5">
        <w:rPr>
          <w:sz w:val="24"/>
          <w:szCs w:val="24"/>
          <w:lang w:val="en-US"/>
        </w:rPr>
        <w:t>Mba ho tena olombanona mahay</w:t>
      </w:r>
    </w:p>
    <w:p w:rsidR="008954B5" w:rsidRPr="00B123F5" w:rsidRDefault="008954B5" w:rsidP="0024547F">
      <w:pPr>
        <w:ind w:firstLine="360"/>
        <w:jc w:val="both"/>
        <w:rPr>
          <w:sz w:val="24"/>
          <w:szCs w:val="24"/>
          <w:lang w:val="en-US"/>
        </w:rPr>
      </w:pPr>
    </w:p>
    <w:p w:rsidR="00C81602" w:rsidRPr="0024547F" w:rsidRDefault="00C81602" w:rsidP="004C7732">
      <w:pPr>
        <w:jc w:val="both"/>
        <w:rPr>
          <w:sz w:val="24"/>
          <w:szCs w:val="24"/>
          <w:lang w:val="en-US"/>
        </w:rPr>
      </w:pPr>
      <w:proofErr w:type="gramStart"/>
      <w:r w:rsidRPr="0024547F">
        <w:rPr>
          <w:sz w:val="24"/>
          <w:szCs w:val="24"/>
          <w:lang w:val="en-US"/>
        </w:rPr>
        <w:t>Fiv :</w:t>
      </w:r>
      <w:proofErr w:type="gramEnd"/>
    </w:p>
    <w:p w:rsidR="00B123F5" w:rsidRPr="0024547F" w:rsidRDefault="00C81602" w:rsidP="004C7732">
      <w:pPr>
        <w:ind w:firstLine="708"/>
        <w:jc w:val="both"/>
        <w:rPr>
          <w:sz w:val="24"/>
          <w:szCs w:val="24"/>
          <w:lang w:val="en-US"/>
        </w:rPr>
      </w:pPr>
      <w:r w:rsidRPr="0024547F">
        <w:rPr>
          <w:sz w:val="24"/>
          <w:szCs w:val="24"/>
          <w:lang w:val="en-US"/>
        </w:rPr>
        <w:t xml:space="preserve">Ho mendrika tokoa </w:t>
      </w:r>
    </w:p>
    <w:p w:rsidR="00B123F5" w:rsidRPr="0024547F" w:rsidRDefault="00C81602" w:rsidP="004C7732">
      <w:pPr>
        <w:ind w:firstLine="708"/>
        <w:jc w:val="both"/>
        <w:rPr>
          <w:sz w:val="24"/>
          <w:szCs w:val="24"/>
          <w:lang w:val="en-US"/>
        </w:rPr>
      </w:pPr>
      <w:r w:rsidRPr="0024547F">
        <w:rPr>
          <w:sz w:val="24"/>
          <w:szCs w:val="24"/>
          <w:lang w:val="en-US"/>
        </w:rPr>
        <w:t xml:space="preserve">Ho mafy orina avokoa </w:t>
      </w:r>
    </w:p>
    <w:p w:rsidR="00B123F5" w:rsidRPr="00B123F5" w:rsidRDefault="00C81602" w:rsidP="004C7732">
      <w:pPr>
        <w:ind w:firstLine="708"/>
        <w:jc w:val="both"/>
        <w:rPr>
          <w:sz w:val="24"/>
          <w:szCs w:val="24"/>
          <w:lang w:val="en-US"/>
        </w:rPr>
      </w:pPr>
      <w:proofErr w:type="gramStart"/>
      <w:r w:rsidRPr="00B123F5">
        <w:rPr>
          <w:sz w:val="24"/>
          <w:szCs w:val="24"/>
          <w:lang w:val="en-US"/>
        </w:rPr>
        <w:t>Ny</w:t>
      </w:r>
      <w:proofErr w:type="gramEnd"/>
      <w:r w:rsidRPr="00B123F5">
        <w:rPr>
          <w:sz w:val="24"/>
          <w:szCs w:val="24"/>
          <w:lang w:val="en-US"/>
        </w:rPr>
        <w:t xml:space="preserve"> Fahaizana Fampandrosoana Fihavanana </w:t>
      </w:r>
    </w:p>
    <w:p w:rsidR="00C81602" w:rsidRPr="00B123F5" w:rsidRDefault="00C81602" w:rsidP="004C7732">
      <w:pPr>
        <w:ind w:firstLine="708"/>
        <w:jc w:val="both"/>
        <w:rPr>
          <w:sz w:val="24"/>
          <w:szCs w:val="24"/>
          <w:lang w:val="en-US"/>
        </w:rPr>
      </w:pPr>
      <w:r w:rsidRPr="00B123F5">
        <w:rPr>
          <w:sz w:val="24"/>
          <w:szCs w:val="24"/>
          <w:lang w:val="en-US"/>
        </w:rPr>
        <w:t>Ho Andry sy Tokin'ny Tanindrazana</w:t>
      </w:r>
    </w:p>
    <w:p w:rsidR="00B123F5" w:rsidRDefault="00B123F5" w:rsidP="004C7732">
      <w:pPr>
        <w:ind w:firstLine="708"/>
        <w:jc w:val="both"/>
        <w:rPr>
          <w:sz w:val="24"/>
          <w:szCs w:val="24"/>
          <w:lang w:val="en-US"/>
        </w:rPr>
      </w:pPr>
    </w:p>
    <w:p w:rsidR="00B123F5" w:rsidRDefault="00C81602" w:rsidP="0024547F">
      <w:pPr>
        <w:jc w:val="both"/>
        <w:rPr>
          <w:sz w:val="24"/>
          <w:szCs w:val="24"/>
          <w:lang w:val="en-US"/>
        </w:rPr>
      </w:pPr>
      <w:r w:rsidRPr="00B123F5">
        <w:rPr>
          <w:sz w:val="24"/>
          <w:szCs w:val="24"/>
          <w:lang w:val="en-US"/>
        </w:rPr>
        <w:t xml:space="preserve">Ny Fahaizana no ampinga entimiady </w:t>
      </w:r>
    </w:p>
    <w:p w:rsidR="00B123F5" w:rsidRDefault="00C81602" w:rsidP="0024547F">
      <w:pPr>
        <w:jc w:val="both"/>
        <w:rPr>
          <w:sz w:val="24"/>
          <w:szCs w:val="24"/>
          <w:lang w:val="en-US"/>
        </w:rPr>
      </w:pPr>
      <w:r w:rsidRPr="00B123F5">
        <w:rPr>
          <w:sz w:val="24"/>
          <w:szCs w:val="24"/>
          <w:lang w:val="en-US"/>
        </w:rPr>
        <w:lastRenderedPageBreak/>
        <w:t xml:space="preserve">Nampitaina nozaraina sy nomena </w:t>
      </w:r>
    </w:p>
    <w:p w:rsidR="00B123F5" w:rsidRDefault="00C81602" w:rsidP="0024547F">
      <w:pPr>
        <w:jc w:val="both"/>
        <w:rPr>
          <w:sz w:val="24"/>
          <w:szCs w:val="24"/>
          <w:lang w:val="en-US"/>
        </w:rPr>
      </w:pPr>
      <w:r w:rsidRPr="00B123F5">
        <w:rPr>
          <w:sz w:val="24"/>
          <w:szCs w:val="24"/>
          <w:lang w:val="en-US"/>
        </w:rPr>
        <w:t xml:space="preserve">Tsy handrarak'ilo fa ho tena kiady </w:t>
      </w:r>
    </w:p>
    <w:p w:rsidR="00C81602" w:rsidRPr="00B123F5" w:rsidRDefault="00C81602" w:rsidP="0024547F">
      <w:pPr>
        <w:jc w:val="both"/>
        <w:rPr>
          <w:sz w:val="24"/>
          <w:szCs w:val="24"/>
          <w:lang w:val="en-US"/>
        </w:rPr>
      </w:pPr>
      <w:r w:rsidRPr="00B123F5">
        <w:rPr>
          <w:sz w:val="24"/>
          <w:szCs w:val="24"/>
          <w:lang w:val="en-US"/>
        </w:rPr>
        <w:t xml:space="preserve">Enti-mampandroso </w:t>
      </w:r>
      <w:proofErr w:type="gramStart"/>
      <w:r w:rsidRPr="00B123F5">
        <w:rPr>
          <w:sz w:val="24"/>
          <w:szCs w:val="24"/>
          <w:lang w:val="en-US"/>
        </w:rPr>
        <w:t>ny</w:t>
      </w:r>
      <w:proofErr w:type="gramEnd"/>
      <w:r w:rsidRPr="00B123F5">
        <w:rPr>
          <w:sz w:val="24"/>
          <w:szCs w:val="24"/>
          <w:lang w:val="en-US"/>
        </w:rPr>
        <w:t xml:space="preserve"> firenena</w:t>
      </w:r>
    </w:p>
    <w:p w:rsidR="00B123F5" w:rsidRDefault="00B123F5" w:rsidP="004C7732">
      <w:pPr>
        <w:ind w:firstLine="708"/>
        <w:jc w:val="both"/>
        <w:rPr>
          <w:sz w:val="24"/>
          <w:szCs w:val="24"/>
          <w:lang w:val="en-US"/>
        </w:rPr>
      </w:pPr>
    </w:p>
    <w:p w:rsidR="00B123F5" w:rsidRDefault="00C81602" w:rsidP="004C7732">
      <w:pPr>
        <w:ind w:firstLine="708"/>
        <w:jc w:val="both"/>
        <w:rPr>
          <w:sz w:val="24"/>
          <w:szCs w:val="24"/>
          <w:lang w:val="en-US"/>
        </w:rPr>
      </w:pPr>
      <w:r w:rsidRPr="00C81602">
        <w:rPr>
          <w:sz w:val="24"/>
          <w:szCs w:val="24"/>
          <w:lang w:val="en-US"/>
        </w:rPr>
        <w:t xml:space="preserve">Fa </w:t>
      </w:r>
      <w:proofErr w:type="gramStart"/>
      <w:r w:rsidRPr="00C81602">
        <w:rPr>
          <w:sz w:val="24"/>
          <w:szCs w:val="24"/>
          <w:lang w:val="en-US"/>
        </w:rPr>
        <w:t>ny</w:t>
      </w:r>
      <w:proofErr w:type="gramEnd"/>
      <w:r w:rsidRPr="00C81602">
        <w:rPr>
          <w:sz w:val="24"/>
          <w:szCs w:val="24"/>
          <w:lang w:val="en-US"/>
        </w:rPr>
        <w:t xml:space="preserve"> Fihavanana firaisankina </w:t>
      </w:r>
    </w:p>
    <w:p w:rsidR="00B123F5" w:rsidRDefault="00C81602" w:rsidP="004C7732">
      <w:pPr>
        <w:ind w:firstLine="708"/>
        <w:jc w:val="both"/>
        <w:rPr>
          <w:sz w:val="24"/>
          <w:szCs w:val="24"/>
          <w:lang w:val="en-US"/>
        </w:rPr>
      </w:pPr>
      <w:r w:rsidRPr="00C81602">
        <w:rPr>
          <w:sz w:val="24"/>
          <w:szCs w:val="24"/>
          <w:lang w:val="en-US"/>
        </w:rPr>
        <w:t xml:space="preserve">No asandratray hatrany hatrany </w:t>
      </w:r>
    </w:p>
    <w:p w:rsidR="00B123F5" w:rsidRDefault="00C81602" w:rsidP="004C7732">
      <w:pPr>
        <w:ind w:firstLine="708"/>
        <w:jc w:val="both"/>
        <w:rPr>
          <w:sz w:val="24"/>
          <w:szCs w:val="24"/>
          <w:lang w:val="en-US"/>
        </w:rPr>
      </w:pPr>
      <w:r w:rsidRPr="00C81602">
        <w:rPr>
          <w:sz w:val="24"/>
          <w:szCs w:val="24"/>
          <w:lang w:val="en-US"/>
        </w:rPr>
        <w:t xml:space="preserve">Manoloana fifaliana fahoriana </w:t>
      </w:r>
    </w:p>
    <w:p w:rsidR="00B123F5" w:rsidRDefault="00C81602" w:rsidP="0024547F">
      <w:pPr>
        <w:ind w:firstLine="708"/>
        <w:jc w:val="both"/>
        <w:rPr>
          <w:sz w:val="24"/>
          <w:szCs w:val="24"/>
          <w:lang w:val="en-US"/>
        </w:rPr>
      </w:pPr>
      <w:r w:rsidRPr="00C81602">
        <w:rPr>
          <w:sz w:val="24"/>
          <w:szCs w:val="24"/>
          <w:lang w:val="en-US"/>
        </w:rPr>
        <w:t>Mandrapialanay ety an-tany</w:t>
      </w:r>
    </w:p>
    <w:p w:rsidR="00B123F5" w:rsidRDefault="00C81602" w:rsidP="004C7732">
      <w:pPr>
        <w:jc w:val="both"/>
        <w:rPr>
          <w:sz w:val="24"/>
          <w:szCs w:val="24"/>
        </w:rPr>
      </w:pPr>
      <w:r w:rsidRPr="00C81602">
        <w:rPr>
          <w:sz w:val="24"/>
          <w:szCs w:val="24"/>
        </w:rPr>
        <w:t>Auteur : RABERANTO Rija / RJA Compositeur : RABERANTO Rija (1ère promotion IGGLIA)</w:t>
      </w:r>
    </w:p>
    <w:p w:rsidR="00B123F5" w:rsidRPr="00B123F5" w:rsidRDefault="004D5A24" w:rsidP="004D5A24">
      <w:pPr>
        <w:pStyle w:val="Titre5"/>
      </w:pPr>
      <w:bookmarkStart w:id="193" w:name="_Toc9400020"/>
      <w:r w:rsidRPr="00B123F5">
        <w:t>Hymne</w:t>
      </w:r>
      <w:r w:rsidR="00B123F5" w:rsidRPr="00B123F5">
        <w:t xml:space="preserve"> du 25ème anniversaire de l’ISPM</w:t>
      </w:r>
      <w:bookmarkEnd w:id="193"/>
    </w:p>
    <w:p w:rsidR="00B123F5" w:rsidRPr="00B123F5" w:rsidRDefault="00B123F5" w:rsidP="004C7732">
      <w:pPr>
        <w:tabs>
          <w:tab w:val="left" w:pos="3255"/>
        </w:tabs>
        <w:jc w:val="both"/>
        <w:rPr>
          <w:sz w:val="24"/>
          <w:szCs w:val="24"/>
        </w:rPr>
      </w:pPr>
      <w:r w:rsidRPr="00B123F5">
        <w:rPr>
          <w:sz w:val="24"/>
          <w:szCs w:val="24"/>
        </w:rPr>
        <w:t>ISPM a célébré son 25e anniversaire le Jeudi 09 août 2018.</w:t>
      </w:r>
    </w:p>
    <w:p w:rsidR="00B123F5" w:rsidRPr="00EB2D7B" w:rsidRDefault="00B123F5" w:rsidP="004C7732">
      <w:pPr>
        <w:tabs>
          <w:tab w:val="left" w:pos="3255"/>
        </w:tabs>
        <w:jc w:val="both"/>
        <w:rPr>
          <w:sz w:val="24"/>
          <w:szCs w:val="24"/>
          <w:lang w:val="de-DE"/>
        </w:rPr>
      </w:pPr>
      <w:r w:rsidRPr="00EB2D7B">
        <w:rPr>
          <w:sz w:val="24"/>
          <w:szCs w:val="24"/>
          <w:lang w:val="de-DE"/>
        </w:rPr>
        <w:t xml:space="preserve">E, deraina izao Andriamanitra </w:t>
      </w:r>
    </w:p>
    <w:p w:rsidR="00B123F5" w:rsidRPr="00EB2D7B" w:rsidRDefault="00B123F5" w:rsidP="004C7732">
      <w:pPr>
        <w:tabs>
          <w:tab w:val="left" w:pos="3255"/>
        </w:tabs>
        <w:jc w:val="both"/>
        <w:rPr>
          <w:sz w:val="24"/>
          <w:szCs w:val="24"/>
          <w:lang w:val="de-DE"/>
        </w:rPr>
      </w:pPr>
      <w:r w:rsidRPr="00EB2D7B">
        <w:rPr>
          <w:sz w:val="24"/>
          <w:szCs w:val="24"/>
          <w:lang w:val="de-DE"/>
        </w:rPr>
        <w:t xml:space="preserve">Fa na dia nandalo zava-tsarotra </w:t>
      </w:r>
    </w:p>
    <w:p w:rsidR="00B123F5" w:rsidRPr="00EB2D7B" w:rsidRDefault="00B123F5" w:rsidP="004C7732">
      <w:pPr>
        <w:tabs>
          <w:tab w:val="left" w:pos="3255"/>
        </w:tabs>
        <w:jc w:val="both"/>
        <w:rPr>
          <w:sz w:val="24"/>
          <w:szCs w:val="24"/>
          <w:lang w:val="de-DE"/>
        </w:rPr>
      </w:pPr>
      <w:r w:rsidRPr="00EB2D7B">
        <w:rPr>
          <w:sz w:val="24"/>
          <w:szCs w:val="24"/>
          <w:lang w:val="de-DE"/>
        </w:rPr>
        <w:t xml:space="preserve">Tsy mihemotra, tsy mba mikoro </w:t>
      </w:r>
    </w:p>
    <w:p w:rsidR="00B123F5" w:rsidRDefault="00B123F5" w:rsidP="004C7732">
      <w:pPr>
        <w:tabs>
          <w:tab w:val="left" w:pos="3255"/>
        </w:tabs>
        <w:jc w:val="both"/>
        <w:rPr>
          <w:sz w:val="24"/>
          <w:szCs w:val="24"/>
          <w:lang w:val="de-DE"/>
        </w:rPr>
      </w:pPr>
      <w:r w:rsidRPr="00EB2D7B">
        <w:rPr>
          <w:sz w:val="24"/>
          <w:szCs w:val="24"/>
          <w:lang w:val="de-DE"/>
        </w:rPr>
        <w:t>Ny fianarantsika dia mijoro</w:t>
      </w:r>
    </w:p>
    <w:p w:rsidR="0024547F" w:rsidRPr="00EB2D7B" w:rsidRDefault="0024547F" w:rsidP="004C7732">
      <w:pPr>
        <w:tabs>
          <w:tab w:val="left" w:pos="3255"/>
        </w:tabs>
        <w:jc w:val="both"/>
        <w:rPr>
          <w:sz w:val="24"/>
          <w:szCs w:val="24"/>
          <w:lang w:val="de-DE"/>
        </w:rPr>
      </w:pPr>
    </w:p>
    <w:p w:rsidR="00B123F5" w:rsidRPr="00EB2D7B" w:rsidRDefault="00B123F5" w:rsidP="004C7732">
      <w:pPr>
        <w:tabs>
          <w:tab w:val="left" w:pos="3255"/>
        </w:tabs>
        <w:jc w:val="both"/>
        <w:rPr>
          <w:sz w:val="24"/>
          <w:szCs w:val="24"/>
          <w:lang w:val="en-US"/>
        </w:rPr>
      </w:pPr>
      <w:proofErr w:type="gramStart"/>
      <w:r w:rsidRPr="00EB2D7B">
        <w:rPr>
          <w:sz w:val="24"/>
          <w:szCs w:val="24"/>
          <w:lang w:val="en-US"/>
        </w:rPr>
        <w:t>Fiv :</w:t>
      </w:r>
      <w:proofErr w:type="gramEnd"/>
    </w:p>
    <w:p w:rsidR="00B123F5" w:rsidRPr="00EB2D7B" w:rsidRDefault="00B123F5" w:rsidP="00321B6B">
      <w:pPr>
        <w:tabs>
          <w:tab w:val="left" w:pos="3255"/>
        </w:tabs>
        <w:ind w:left="708"/>
        <w:jc w:val="both"/>
        <w:rPr>
          <w:sz w:val="24"/>
          <w:szCs w:val="24"/>
          <w:lang w:val="en-US"/>
        </w:rPr>
      </w:pPr>
      <w:r w:rsidRPr="00EB2D7B">
        <w:rPr>
          <w:sz w:val="24"/>
          <w:szCs w:val="24"/>
          <w:lang w:val="en-US"/>
        </w:rPr>
        <w:t xml:space="preserve">Dimy amby roapolo taona </w:t>
      </w:r>
      <w:proofErr w:type="gramStart"/>
      <w:r w:rsidRPr="00EB2D7B">
        <w:rPr>
          <w:sz w:val="24"/>
          <w:szCs w:val="24"/>
          <w:lang w:val="en-US"/>
        </w:rPr>
        <w:t>ny</w:t>
      </w:r>
      <w:proofErr w:type="gramEnd"/>
      <w:r w:rsidRPr="00EB2D7B">
        <w:rPr>
          <w:sz w:val="24"/>
          <w:szCs w:val="24"/>
          <w:lang w:val="en-US"/>
        </w:rPr>
        <w:t xml:space="preserve"> Sekoly zao </w:t>
      </w:r>
    </w:p>
    <w:p w:rsidR="00B123F5" w:rsidRPr="00EB2D7B" w:rsidRDefault="00B123F5" w:rsidP="00321B6B">
      <w:pPr>
        <w:tabs>
          <w:tab w:val="left" w:pos="3255"/>
        </w:tabs>
        <w:ind w:left="708"/>
        <w:jc w:val="both"/>
        <w:rPr>
          <w:sz w:val="24"/>
          <w:szCs w:val="24"/>
          <w:lang w:val="en-US"/>
        </w:rPr>
      </w:pPr>
      <w:r w:rsidRPr="00EB2D7B">
        <w:rPr>
          <w:sz w:val="24"/>
          <w:szCs w:val="24"/>
          <w:lang w:val="en-US"/>
        </w:rPr>
        <w:t xml:space="preserve">Be ireo nandalo ka tafita tao </w:t>
      </w:r>
    </w:p>
    <w:p w:rsidR="00B123F5" w:rsidRPr="00B123F5" w:rsidRDefault="00B123F5" w:rsidP="00321B6B">
      <w:pPr>
        <w:tabs>
          <w:tab w:val="left" w:pos="3255"/>
        </w:tabs>
        <w:ind w:left="708"/>
        <w:jc w:val="both"/>
        <w:rPr>
          <w:sz w:val="24"/>
          <w:szCs w:val="24"/>
          <w:lang w:val="en-US"/>
        </w:rPr>
      </w:pPr>
      <w:r w:rsidRPr="00B123F5">
        <w:rPr>
          <w:sz w:val="24"/>
          <w:szCs w:val="24"/>
          <w:lang w:val="en-US"/>
        </w:rPr>
        <w:t xml:space="preserve">Tsy mifidifidy </w:t>
      </w:r>
      <w:proofErr w:type="gramStart"/>
      <w:r w:rsidRPr="00B123F5">
        <w:rPr>
          <w:sz w:val="24"/>
          <w:szCs w:val="24"/>
          <w:lang w:val="en-US"/>
        </w:rPr>
        <w:t>na</w:t>
      </w:r>
      <w:proofErr w:type="gramEnd"/>
      <w:r w:rsidRPr="00B123F5">
        <w:rPr>
          <w:sz w:val="24"/>
          <w:szCs w:val="24"/>
          <w:lang w:val="en-US"/>
        </w:rPr>
        <w:t xml:space="preserve"> manavaka</w:t>
      </w:r>
    </w:p>
    <w:p w:rsidR="00B123F5" w:rsidRDefault="00B123F5" w:rsidP="00321B6B">
      <w:pPr>
        <w:tabs>
          <w:tab w:val="left" w:pos="3255"/>
        </w:tabs>
        <w:ind w:left="708"/>
        <w:jc w:val="both"/>
        <w:rPr>
          <w:sz w:val="24"/>
          <w:szCs w:val="24"/>
          <w:lang w:val="en-US"/>
        </w:rPr>
      </w:pPr>
      <w:r w:rsidRPr="00B123F5">
        <w:rPr>
          <w:sz w:val="24"/>
          <w:szCs w:val="24"/>
          <w:lang w:val="en-US"/>
        </w:rPr>
        <w:t xml:space="preserve"> Fa ISPM dia tena miavaka</w:t>
      </w:r>
    </w:p>
    <w:p w:rsidR="00321B6B" w:rsidRPr="00B123F5" w:rsidRDefault="00321B6B" w:rsidP="00321B6B">
      <w:pPr>
        <w:tabs>
          <w:tab w:val="left" w:pos="3255"/>
        </w:tabs>
        <w:ind w:left="708"/>
        <w:jc w:val="both"/>
        <w:rPr>
          <w:sz w:val="24"/>
          <w:szCs w:val="24"/>
          <w:lang w:val="en-US"/>
        </w:rPr>
      </w:pPr>
    </w:p>
    <w:p w:rsidR="00B123F5" w:rsidRDefault="00B123F5" w:rsidP="004C7732">
      <w:pPr>
        <w:tabs>
          <w:tab w:val="left" w:pos="3255"/>
        </w:tabs>
        <w:jc w:val="both"/>
        <w:rPr>
          <w:sz w:val="24"/>
          <w:szCs w:val="24"/>
          <w:lang w:val="en-US"/>
        </w:rPr>
      </w:pPr>
      <w:r w:rsidRPr="00B123F5">
        <w:rPr>
          <w:sz w:val="24"/>
          <w:szCs w:val="24"/>
          <w:lang w:val="en-US"/>
        </w:rPr>
        <w:t xml:space="preserve">Ry tanora izao mitoetra ao izao </w:t>
      </w:r>
    </w:p>
    <w:p w:rsidR="00B123F5" w:rsidRPr="00B123F5" w:rsidRDefault="00B123F5" w:rsidP="004C7732">
      <w:pPr>
        <w:tabs>
          <w:tab w:val="left" w:pos="3255"/>
        </w:tabs>
        <w:jc w:val="both"/>
        <w:rPr>
          <w:sz w:val="24"/>
          <w:szCs w:val="24"/>
          <w:lang w:val="en-US"/>
        </w:rPr>
      </w:pPr>
      <w:r w:rsidRPr="00B123F5">
        <w:rPr>
          <w:sz w:val="24"/>
          <w:szCs w:val="24"/>
          <w:lang w:val="en-US"/>
        </w:rPr>
        <w:t xml:space="preserve">Maro anie </w:t>
      </w:r>
      <w:proofErr w:type="gramStart"/>
      <w:r w:rsidRPr="00B123F5">
        <w:rPr>
          <w:sz w:val="24"/>
          <w:szCs w:val="24"/>
          <w:lang w:val="en-US"/>
        </w:rPr>
        <w:t>ny</w:t>
      </w:r>
      <w:proofErr w:type="gramEnd"/>
      <w:r w:rsidRPr="00B123F5">
        <w:rPr>
          <w:sz w:val="24"/>
          <w:szCs w:val="24"/>
          <w:lang w:val="en-US"/>
        </w:rPr>
        <w:t xml:space="preserve"> soa izay ho azonao</w:t>
      </w:r>
    </w:p>
    <w:p w:rsidR="00B123F5" w:rsidRDefault="00B123F5" w:rsidP="004C7732">
      <w:pPr>
        <w:tabs>
          <w:tab w:val="left" w:pos="3255"/>
        </w:tabs>
        <w:jc w:val="both"/>
        <w:rPr>
          <w:sz w:val="24"/>
          <w:szCs w:val="24"/>
          <w:lang w:val="en-US"/>
        </w:rPr>
      </w:pPr>
      <w:r w:rsidRPr="00B123F5">
        <w:rPr>
          <w:sz w:val="24"/>
          <w:szCs w:val="24"/>
          <w:lang w:val="en-US"/>
        </w:rPr>
        <w:t xml:space="preserve">Fa </w:t>
      </w:r>
      <w:proofErr w:type="gramStart"/>
      <w:r w:rsidRPr="00B123F5">
        <w:rPr>
          <w:sz w:val="24"/>
          <w:szCs w:val="24"/>
          <w:lang w:val="en-US"/>
        </w:rPr>
        <w:t>na</w:t>
      </w:r>
      <w:proofErr w:type="gramEnd"/>
      <w:r w:rsidRPr="00B123F5">
        <w:rPr>
          <w:sz w:val="24"/>
          <w:szCs w:val="24"/>
          <w:lang w:val="en-US"/>
        </w:rPr>
        <w:t xml:space="preserve"> lehilahy na vehivavy </w:t>
      </w:r>
    </w:p>
    <w:p w:rsidR="00B123F5" w:rsidRPr="00B123F5" w:rsidRDefault="00B123F5" w:rsidP="004C7732">
      <w:pPr>
        <w:tabs>
          <w:tab w:val="left" w:pos="3255"/>
        </w:tabs>
        <w:jc w:val="both"/>
        <w:rPr>
          <w:sz w:val="24"/>
          <w:szCs w:val="24"/>
          <w:lang w:val="en-US"/>
        </w:rPr>
      </w:pPr>
      <w:r w:rsidRPr="00B123F5">
        <w:rPr>
          <w:sz w:val="24"/>
          <w:szCs w:val="24"/>
          <w:lang w:val="en-US"/>
        </w:rPr>
        <w:t xml:space="preserve">Azo antoka tokoa </w:t>
      </w:r>
      <w:proofErr w:type="gramStart"/>
      <w:r w:rsidRPr="00B123F5">
        <w:rPr>
          <w:sz w:val="24"/>
          <w:szCs w:val="24"/>
          <w:lang w:val="en-US"/>
        </w:rPr>
        <w:t>ny</w:t>
      </w:r>
      <w:proofErr w:type="gramEnd"/>
      <w:r w:rsidRPr="00B123F5">
        <w:rPr>
          <w:sz w:val="24"/>
          <w:szCs w:val="24"/>
          <w:lang w:val="en-US"/>
        </w:rPr>
        <w:t xml:space="preserve"> hoavy</w:t>
      </w:r>
    </w:p>
    <w:p w:rsidR="00B123F5" w:rsidRDefault="00B123F5" w:rsidP="00321B6B">
      <w:pPr>
        <w:tabs>
          <w:tab w:val="left" w:pos="3255"/>
        </w:tabs>
        <w:ind w:left="708"/>
        <w:jc w:val="both"/>
        <w:rPr>
          <w:sz w:val="24"/>
          <w:szCs w:val="24"/>
          <w:lang w:val="en-US"/>
        </w:rPr>
      </w:pPr>
      <w:r w:rsidRPr="00B123F5">
        <w:rPr>
          <w:sz w:val="24"/>
          <w:szCs w:val="24"/>
          <w:lang w:val="en-US"/>
        </w:rPr>
        <w:lastRenderedPageBreak/>
        <w:t xml:space="preserve">Dia mba katsaho </w:t>
      </w:r>
      <w:proofErr w:type="gramStart"/>
      <w:r w:rsidRPr="00B123F5">
        <w:rPr>
          <w:sz w:val="24"/>
          <w:szCs w:val="24"/>
          <w:lang w:val="en-US"/>
        </w:rPr>
        <w:t>ny</w:t>
      </w:r>
      <w:proofErr w:type="gramEnd"/>
      <w:r w:rsidRPr="00B123F5">
        <w:rPr>
          <w:sz w:val="24"/>
          <w:szCs w:val="24"/>
          <w:lang w:val="en-US"/>
        </w:rPr>
        <w:t xml:space="preserve"> Fahaizana </w:t>
      </w:r>
    </w:p>
    <w:p w:rsidR="00B123F5" w:rsidRDefault="00B123F5" w:rsidP="00321B6B">
      <w:pPr>
        <w:tabs>
          <w:tab w:val="left" w:pos="3255"/>
        </w:tabs>
        <w:ind w:left="708"/>
        <w:jc w:val="both"/>
        <w:rPr>
          <w:sz w:val="24"/>
          <w:szCs w:val="24"/>
          <w:lang w:val="en-US"/>
        </w:rPr>
      </w:pPr>
      <w:r w:rsidRPr="00B123F5">
        <w:rPr>
          <w:sz w:val="24"/>
          <w:szCs w:val="24"/>
          <w:lang w:val="en-US"/>
        </w:rPr>
        <w:t xml:space="preserve">Ka hevero </w:t>
      </w:r>
      <w:proofErr w:type="gramStart"/>
      <w:r w:rsidRPr="00B123F5">
        <w:rPr>
          <w:sz w:val="24"/>
          <w:szCs w:val="24"/>
          <w:lang w:val="en-US"/>
        </w:rPr>
        <w:t>ny</w:t>
      </w:r>
      <w:proofErr w:type="gramEnd"/>
      <w:r w:rsidRPr="00B123F5">
        <w:rPr>
          <w:sz w:val="24"/>
          <w:szCs w:val="24"/>
          <w:lang w:val="en-US"/>
        </w:rPr>
        <w:t xml:space="preserve"> Fampandrosoana </w:t>
      </w:r>
    </w:p>
    <w:p w:rsidR="00B123F5" w:rsidRDefault="00B123F5" w:rsidP="00321B6B">
      <w:pPr>
        <w:tabs>
          <w:tab w:val="left" w:pos="3255"/>
        </w:tabs>
        <w:ind w:left="708"/>
        <w:jc w:val="both"/>
        <w:rPr>
          <w:sz w:val="24"/>
          <w:szCs w:val="24"/>
          <w:lang w:val="en-US"/>
        </w:rPr>
      </w:pPr>
      <w:r w:rsidRPr="00B123F5">
        <w:rPr>
          <w:sz w:val="24"/>
          <w:szCs w:val="24"/>
          <w:lang w:val="en-US"/>
        </w:rPr>
        <w:t xml:space="preserve">Tanteraho anaty Fihavanana </w:t>
      </w:r>
    </w:p>
    <w:p w:rsidR="00B123F5" w:rsidRPr="00B123F5" w:rsidRDefault="00B123F5" w:rsidP="00321B6B">
      <w:pPr>
        <w:tabs>
          <w:tab w:val="left" w:pos="3255"/>
        </w:tabs>
        <w:ind w:left="708"/>
        <w:jc w:val="both"/>
        <w:rPr>
          <w:sz w:val="24"/>
          <w:szCs w:val="24"/>
          <w:lang w:val="en-US"/>
        </w:rPr>
      </w:pPr>
      <w:r w:rsidRPr="00B123F5">
        <w:rPr>
          <w:sz w:val="24"/>
          <w:szCs w:val="24"/>
          <w:lang w:val="en-US"/>
        </w:rPr>
        <w:t>Izay no tarigetran'ny fianarana</w:t>
      </w:r>
    </w:p>
    <w:p w:rsidR="00F51DF2" w:rsidRDefault="003803BD" w:rsidP="004C7732">
      <w:pPr>
        <w:tabs>
          <w:tab w:val="left" w:pos="3255"/>
        </w:tabs>
        <w:jc w:val="both"/>
        <w:rPr>
          <w:sz w:val="24"/>
          <w:szCs w:val="24"/>
          <w:lang w:val="en-US"/>
        </w:rPr>
      </w:pPr>
      <w:r w:rsidRPr="003803BD">
        <w:rPr>
          <w:b/>
          <w:color w:val="17365D" w:themeColor="text2" w:themeShade="BF"/>
          <w:sz w:val="24"/>
          <w:szCs w:val="24"/>
          <w:u w:val="single"/>
          <w:lang w:val="en-US"/>
        </w:rPr>
        <w:t>Auteur</w:t>
      </w:r>
      <w:r w:rsidRPr="00B123F5">
        <w:rPr>
          <w:sz w:val="24"/>
          <w:szCs w:val="24"/>
          <w:lang w:val="en-US"/>
        </w:rPr>
        <w:t>:</w:t>
      </w:r>
      <w:r w:rsidR="00B123F5" w:rsidRPr="00B123F5">
        <w:rPr>
          <w:sz w:val="24"/>
          <w:szCs w:val="24"/>
          <w:lang w:val="en-US"/>
        </w:rPr>
        <w:t xml:space="preserve"> RAKOTOARIMANANA Johany (CAA3 2003) </w:t>
      </w:r>
      <w:proofErr w:type="gramStart"/>
      <w:r w:rsidR="00B123F5" w:rsidRPr="00B123F5">
        <w:rPr>
          <w:sz w:val="24"/>
          <w:szCs w:val="24"/>
          <w:lang w:val="en-US"/>
        </w:rPr>
        <w:t>Compositeur :</w:t>
      </w:r>
      <w:proofErr w:type="gramEnd"/>
      <w:r w:rsidR="00B123F5" w:rsidRPr="00B123F5">
        <w:rPr>
          <w:sz w:val="24"/>
          <w:szCs w:val="24"/>
          <w:lang w:val="en-US"/>
        </w:rPr>
        <w:t xml:space="preserve"> RAKOTOARIMANANA Johany (CAA3 2003)</w:t>
      </w:r>
      <w:r w:rsidR="00C81602" w:rsidRPr="00B123F5">
        <w:rPr>
          <w:sz w:val="24"/>
          <w:szCs w:val="24"/>
          <w:lang w:val="en-US"/>
        </w:rPr>
        <w:tab/>
      </w:r>
    </w:p>
    <w:p w:rsidR="00F51DF2" w:rsidRPr="00F51DF2" w:rsidRDefault="00F51DF2" w:rsidP="004D5A24">
      <w:pPr>
        <w:pStyle w:val="Titre4"/>
        <w:rPr>
          <w:lang w:val="en-US"/>
        </w:rPr>
      </w:pPr>
      <w:bookmarkStart w:id="194" w:name="_Toc9400021"/>
      <w:r w:rsidRPr="00F51DF2">
        <w:rPr>
          <w:lang w:val="en-US"/>
        </w:rPr>
        <w:t xml:space="preserve">Etudes </w:t>
      </w:r>
      <w:proofErr w:type="gramStart"/>
      <w:r w:rsidRPr="00F51DF2">
        <w:rPr>
          <w:lang w:val="en-US"/>
        </w:rPr>
        <w:t>et</w:t>
      </w:r>
      <w:proofErr w:type="gramEnd"/>
      <w:r w:rsidRPr="00F51DF2">
        <w:rPr>
          <w:lang w:val="en-US"/>
        </w:rPr>
        <w:t xml:space="preserve"> formations</w:t>
      </w:r>
      <w:bookmarkEnd w:id="194"/>
    </w:p>
    <w:p w:rsidR="00F51DF2" w:rsidRDefault="00F51DF2" w:rsidP="004C7732">
      <w:pPr>
        <w:tabs>
          <w:tab w:val="left" w:pos="709"/>
        </w:tabs>
        <w:jc w:val="both"/>
        <w:rPr>
          <w:sz w:val="24"/>
          <w:szCs w:val="24"/>
        </w:rPr>
      </w:pPr>
      <w:r w:rsidRPr="00F51DF2">
        <w:rPr>
          <w:sz w:val="24"/>
          <w:szCs w:val="24"/>
        </w:rPr>
        <w:t>L’entrée en première année en ISPM se fait par voie de concours, et comme nous l’avons évoqué, l’institut est ouvert aux bacheliers qu’ils soient Malagasy ou étrangers, et même qu’ils soient nouveaux ou ayant déjà travaillé en entreprises et voulant se spécialiser dans l’une des filières existantes.</w:t>
      </w:r>
    </w:p>
    <w:p w:rsidR="00CE761A" w:rsidRPr="00CE761A" w:rsidRDefault="00CE761A" w:rsidP="004C7732">
      <w:pPr>
        <w:tabs>
          <w:tab w:val="left" w:pos="709"/>
        </w:tabs>
        <w:jc w:val="both"/>
        <w:rPr>
          <w:sz w:val="24"/>
          <w:szCs w:val="24"/>
        </w:rPr>
      </w:pPr>
      <w:r w:rsidRPr="00CE761A">
        <w:rPr>
          <w:sz w:val="24"/>
          <w:szCs w:val="24"/>
        </w:rPr>
        <w:t>Actuellement, l’ISPM offre trois (3) cycles d’études et de formation :</w:t>
      </w:r>
    </w:p>
    <w:p w:rsidR="00CE761A" w:rsidRPr="00CE761A" w:rsidRDefault="00CE761A" w:rsidP="004C7732">
      <w:pPr>
        <w:tabs>
          <w:tab w:val="left" w:pos="709"/>
        </w:tabs>
        <w:jc w:val="both"/>
        <w:rPr>
          <w:sz w:val="24"/>
          <w:szCs w:val="24"/>
        </w:rPr>
      </w:pPr>
      <w:r w:rsidRPr="00CE761A">
        <w:rPr>
          <w:sz w:val="24"/>
          <w:szCs w:val="24"/>
        </w:rPr>
        <w:t>- Premier cycle (de 1 ère année à la 3ème année) ;</w:t>
      </w:r>
    </w:p>
    <w:p w:rsidR="00CE761A" w:rsidRPr="00CE761A" w:rsidRDefault="00CE761A" w:rsidP="004C7732">
      <w:pPr>
        <w:tabs>
          <w:tab w:val="left" w:pos="709"/>
        </w:tabs>
        <w:jc w:val="both"/>
        <w:rPr>
          <w:sz w:val="24"/>
          <w:szCs w:val="24"/>
        </w:rPr>
      </w:pPr>
      <w:r w:rsidRPr="00CE761A">
        <w:rPr>
          <w:sz w:val="24"/>
          <w:szCs w:val="24"/>
        </w:rPr>
        <w:t>- Second cycle (4ème année et 5ème année) ;</w:t>
      </w:r>
    </w:p>
    <w:p w:rsidR="00CE761A" w:rsidRPr="00CE761A" w:rsidRDefault="00CE761A" w:rsidP="004C7732">
      <w:pPr>
        <w:tabs>
          <w:tab w:val="left" w:pos="709"/>
        </w:tabs>
        <w:jc w:val="both"/>
        <w:rPr>
          <w:sz w:val="24"/>
          <w:szCs w:val="24"/>
        </w:rPr>
      </w:pPr>
      <w:r w:rsidRPr="00CE761A">
        <w:rPr>
          <w:sz w:val="24"/>
          <w:szCs w:val="24"/>
        </w:rPr>
        <w:t>- Troisième cycle (6ème année et plus).</w:t>
      </w:r>
    </w:p>
    <w:p w:rsidR="00CE761A" w:rsidRPr="0024547F" w:rsidRDefault="00CE761A" w:rsidP="00151053">
      <w:pPr>
        <w:pStyle w:val="Titre5"/>
        <w:numPr>
          <w:ilvl w:val="0"/>
          <w:numId w:val="18"/>
        </w:numPr>
      </w:pPr>
      <w:bookmarkStart w:id="195" w:name="_Toc9400022"/>
      <w:r w:rsidRPr="0024547F">
        <w:t>Premier cycle</w:t>
      </w:r>
      <w:bookmarkEnd w:id="195"/>
    </w:p>
    <w:p w:rsidR="00CE761A" w:rsidRPr="00CE761A" w:rsidRDefault="00CE761A" w:rsidP="004C7732">
      <w:pPr>
        <w:tabs>
          <w:tab w:val="left" w:pos="709"/>
        </w:tabs>
        <w:jc w:val="both"/>
        <w:rPr>
          <w:sz w:val="24"/>
          <w:szCs w:val="24"/>
        </w:rPr>
      </w:pPr>
      <w:r w:rsidRPr="00CE761A">
        <w:rPr>
          <w:sz w:val="24"/>
          <w:szCs w:val="24"/>
        </w:rPr>
        <w:t>Pour l’étude en premier cycle, les étudiants doivent suivre les trois années d’études car cette première formation est sanctionnée d’un diplôme de Licence. Ces trois années d’études sont suivies d’un stage de trois mois en entreprise, et d’une soutenance de mémoire sur stage afin d’obtenir ce diplôme.</w:t>
      </w:r>
    </w:p>
    <w:p w:rsidR="00CE761A" w:rsidRPr="00CE761A" w:rsidRDefault="00CE761A" w:rsidP="009D79C1">
      <w:pPr>
        <w:pStyle w:val="Titre5"/>
      </w:pPr>
      <w:bookmarkStart w:id="196" w:name="_Toc9400023"/>
      <w:r w:rsidRPr="00CE761A">
        <w:t>Second cycle</w:t>
      </w:r>
      <w:bookmarkEnd w:id="196"/>
    </w:p>
    <w:p w:rsidR="00CE761A" w:rsidRPr="00CE761A" w:rsidRDefault="00CE761A" w:rsidP="004C7732">
      <w:pPr>
        <w:tabs>
          <w:tab w:val="left" w:pos="709"/>
        </w:tabs>
        <w:jc w:val="both"/>
        <w:rPr>
          <w:sz w:val="24"/>
          <w:szCs w:val="24"/>
        </w:rPr>
      </w:pPr>
      <w:r w:rsidRPr="00CE761A">
        <w:rPr>
          <w:sz w:val="24"/>
          <w:szCs w:val="24"/>
        </w:rPr>
        <w:t>Ce second cycle se déroule en deux (2) années d’études, seuls les étudiants qui ont le diplôme de licence, étudiants qui ont bien terminé le premier cycle, peuvent continuer cette formation.</w:t>
      </w:r>
    </w:p>
    <w:p w:rsidR="00771E19" w:rsidRDefault="00CE761A" w:rsidP="004C7732">
      <w:pPr>
        <w:tabs>
          <w:tab w:val="left" w:pos="709"/>
        </w:tabs>
        <w:jc w:val="both"/>
        <w:rPr>
          <w:sz w:val="24"/>
          <w:szCs w:val="24"/>
        </w:rPr>
      </w:pPr>
      <w:r w:rsidRPr="00CE761A">
        <w:rPr>
          <w:sz w:val="24"/>
          <w:szCs w:val="24"/>
        </w:rPr>
        <w:t>Après ces deux années d’études théoriques, les étudiants doivent faire six mois de stage en entreprise ou en bureau d’études à l’issue duquel ils soutiennent un mémoire de fin d’études dont la réussite leur octroie le diplôme de master.</w:t>
      </w:r>
    </w:p>
    <w:p w:rsidR="00CE761A" w:rsidRPr="00CE761A" w:rsidRDefault="00CE761A" w:rsidP="009D79C1">
      <w:pPr>
        <w:pStyle w:val="Titre5"/>
      </w:pPr>
      <w:bookmarkStart w:id="197" w:name="_Toc9400024"/>
      <w:r w:rsidRPr="00CE761A">
        <w:t>Formation du troisième cycle</w:t>
      </w:r>
      <w:bookmarkEnd w:id="197"/>
    </w:p>
    <w:p w:rsidR="00CE761A" w:rsidRPr="00CE761A" w:rsidRDefault="00CE761A" w:rsidP="004C7732">
      <w:pPr>
        <w:tabs>
          <w:tab w:val="left" w:pos="709"/>
        </w:tabs>
        <w:jc w:val="both"/>
        <w:rPr>
          <w:sz w:val="24"/>
          <w:szCs w:val="24"/>
        </w:rPr>
      </w:pPr>
      <w:r w:rsidRPr="00CE761A">
        <w:rPr>
          <w:sz w:val="24"/>
          <w:szCs w:val="24"/>
        </w:rPr>
        <w:t>La formation du troisième cycle a été ouverte en l’an 2000 pour obtenir le diplôme d’études approfondies (DEA) et du Doctorat en informatique. Seuls les étudiants qui ont le diplôme d’ingénieur peuvent suivre cette formation.</w:t>
      </w:r>
    </w:p>
    <w:p w:rsidR="00CE761A" w:rsidRDefault="00CE761A" w:rsidP="004C7732">
      <w:pPr>
        <w:tabs>
          <w:tab w:val="left" w:pos="709"/>
        </w:tabs>
        <w:jc w:val="both"/>
        <w:rPr>
          <w:sz w:val="24"/>
          <w:szCs w:val="24"/>
        </w:rPr>
      </w:pPr>
      <w:r w:rsidRPr="00CE761A">
        <w:rPr>
          <w:sz w:val="24"/>
          <w:szCs w:val="24"/>
        </w:rPr>
        <w:lastRenderedPageBreak/>
        <w:t>Actuellement, les enseignants sont impliqués profondément dans la recherche. Et le système LMD étant d’actualité, l’ISPM se veut être un leader dans ce domaine d’innovation.</w:t>
      </w:r>
    </w:p>
    <w:p w:rsidR="00321B6B" w:rsidRDefault="00321B6B" w:rsidP="004C7732">
      <w:pPr>
        <w:tabs>
          <w:tab w:val="left" w:pos="709"/>
        </w:tabs>
        <w:jc w:val="both"/>
        <w:rPr>
          <w:sz w:val="24"/>
          <w:szCs w:val="24"/>
        </w:rPr>
      </w:pPr>
    </w:p>
    <w:p w:rsidR="00321B6B" w:rsidRDefault="00321B6B" w:rsidP="004C7732">
      <w:pPr>
        <w:tabs>
          <w:tab w:val="left" w:pos="709"/>
        </w:tabs>
        <w:jc w:val="both"/>
        <w:rPr>
          <w:sz w:val="24"/>
          <w:szCs w:val="24"/>
        </w:rPr>
      </w:pPr>
    </w:p>
    <w:p w:rsidR="00321B6B" w:rsidRDefault="00321B6B" w:rsidP="004C7732">
      <w:pPr>
        <w:tabs>
          <w:tab w:val="left" w:pos="709"/>
        </w:tabs>
        <w:jc w:val="both"/>
        <w:rPr>
          <w:sz w:val="24"/>
          <w:szCs w:val="24"/>
        </w:rPr>
      </w:pPr>
    </w:p>
    <w:p w:rsidR="00321B6B" w:rsidRDefault="00321B6B" w:rsidP="004C7732">
      <w:pPr>
        <w:tabs>
          <w:tab w:val="left" w:pos="709"/>
        </w:tabs>
        <w:jc w:val="both"/>
        <w:rPr>
          <w:sz w:val="24"/>
          <w:szCs w:val="24"/>
        </w:rPr>
      </w:pPr>
    </w:p>
    <w:p w:rsidR="00771E19" w:rsidRDefault="00771E19" w:rsidP="00501CAA">
      <w:pPr>
        <w:pStyle w:val="Titre5"/>
      </w:pPr>
      <w:bookmarkStart w:id="198" w:name="_Toc9400025"/>
      <w:r w:rsidRPr="00771E19">
        <w:t>Cursus de l’ISPM</w:t>
      </w:r>
      <w:bookmarkEnd w:id="198"/>
    </w:p>
    <w:p w:rsidR="0024547F" w:rsidRPr="00744E27" w:rsidRDefault="0024547F" w:rsidP="0024547F">
      <w:pPr>
        <w:rPr>
          <w:sz w:val="24"/>
          <w:szCs w:val="24"/>
        </w:rPr>
      </w:pPr>
      <w:r w:rsidRPr="00744E27">
        <w:rPr>
          <w:sz w:val="24"/>
          <w:szCs w:val="24"/>
        </w:rPr>
        <w:t>Nous verrons dans la figure ci-après le cursus de l’ISPM</w:t>
      </w:r>
    </w:p>
    <w:p w:rsidR="00771E19" w:rsidRDefault="00771E19" w:rsidP="004C7732">
      <w:pPr>
        <w:tabs>
          <w:tab w:val="left" w:pos="709"/>
        </w:tabs>
        <w:jc w:val="both"/>
        <w:rPr>
          <w:sz w:val="24"/>
          <w:szCs w:val="24"/>
          <w:u w:val="single"/>
        </w:rPr>
      </w:pPr>
      <w:r w:rsidRPr="00771E19">
        <w:rPr>
          <w:noProof/>
          <w:sz w:val="24"/>
          <w:szCs w:val="24"/>
        </w:rPr>
        <w:lastRenderedPageBreak/>
        <w:drawing>
          <wp:inline distT="0" distB="0" distL="0" distR="0">
            <wp:extent cx="6143211" cy="7310040"/>
            <wp:effectExtent l="1905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6147637" cy="7315306"/>
                    </a:xfrm>
                    <a:prstGeom prst="rect">
                      <a:avLst/>
                    </a:prstGeom>
                    <a:noFill/>
                    <a:ln w="9525">
                      <a:noFill/>
                      <a:miter lim="800000"/>
                      <a:headEnd/>
                      <a:tailEnd/>
                    </a:ln>
                  </pic:spPr>
                </pic:pic>
              </a:graphicData>
            </a:graphic>
          </wp:inline>
        </w:drawing>
      </w:r>
    </w:p>
    <w:p w:rsidR="00C93C47" w:rsidRPr="0024547F" w:rsidRDefault="00771E19" w:rsidP="0024547F">
      <w:pPr>
        <w:pStyle w:val="Sous-titre"/>
      </w:pPr>
      <w:bookmarkStart w:id="199" w:name="_Toc9399846"/>
      <w:r w:rsidRPr="00771E19">
        <w:t>Cursus d'étude à l'ISPM</w:t>
      </w:r>
      <w:bookmarkEnd w:id="199"/>
    </w:p>
    <w:p w:rsidR="00C93C47" w:rsidRDefault="00C93C47" w:rsidP="0024547F">
      <w:pPr>
        <w:pStyle w:val="Titre4"/>
      </w:pPr>
      <w:bookmarkStart w:id="200" w:name="_Toc9400026"/>
      <w:r w:rsidRPr="00C93C47">
        <w:lastRenderedPageBreak/>
        <w:t>Organigramme de l’ISPM</w:t>
      </w:r>
      <w:bookmarkEnd w:id="200"/>
    </w:p>
    <w:p w:rsidR="004B2E5A" w:rsidRPr="00744E27" w:rsidRDefault="00205DDA" w:rsidP="004B2E5A">
      <w:pPr>
        <w:rPr>
          <w:sz w:val="24"/>
          <w:szCs w:val="24"/>
        </w:rPr>
      </w:pPr>
      <w:r>
        <w:rPr>
          <w:noProof/>
          <w:sz w:val="24"/>
          <w:szCs w:val="24"/>
        </w:rPr>
        <w:drawing>
          <wp:anchor distT="0" distB="0" distL="114300" distR="114300" simplePos="0" relativeHeight="251681792" behindDoc="1" locked="0" layoutInCell="1" allowOverlap="1">
            <wp:simplePos x="0" y="0"/>
            <wp:positionH relativeFrom="column">
              <wp:posOffset>23495</wp:posOffset>
            </wp:positionH>
            <wp:positionV relativeFrom="paragraph">
              <wp:posOffset>339090</wp:posOffset>
            </wp:positionV>
            <wp:extent cx="5765165" cy="7424420"/>
            <wp:effectExtent l="19050" t="0" r="6985" b="0"/>
            <wp:wrapTight wrapText="bothSides">
              <wp:wrapPolygon edited="0">
                <wp:start x="-71" y="0"/>
                <wp:lineTo x="-71" y="21559"/>
                <wp:lineTo x="21626" y="21559"/>
                <wp:lineTo x="21626" y="0"/>
                <wp:lineTo x="-71" y="0"/>
              </wp:wrapPolygon>
            </wp:wrapTight>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765165" cy="7424420"/>
                    </a:xfrm>
                    <a:prstGeom prst="rect">
                      <a:avLst/>
                    </a:prstGeom>
                    <a:noFill/>
                    <a:ln w="9525">
                      <a:noFill/>
                      <a:miter lim="800000"/>
                      <a:headEnd/>
                      <a:tailEnd/>
                    </a:ln>
                  </pic:spPr>
                </pic:pic>
              </a:graphicData>
            </a:graphic>
          </wp:anchor>
        </w:drawing>
      </w:r>
      <w:r w:rsidR="004B2E5A" w:rsidRPr="00744E27">
        <w:rPr>
          <w:sz w:val="24"/>
          <w:szCs w:val="24"/>
        </w:rPr>
        <w:t>Nous allons voir l’organigramme de l’ISPM</w:t>
      </w:r>
    </w:p>
    <w:p w:rsidR="00C93C47" w:rsidRPr="00744E27" w:rsidRDefault="00C93C47" w:rsidP="00744E27">
      <w:pPr>
        <w:pStyle w:val="Sous-titre"/>
      </w:pPr>
      <w:bookmarkStart w:id="201" w:name="_Toc9399847"/>
      <w:r w:rsidRPr="00C93C47">
        <w:t>Organigramme à l'ISPM</w:t>
      </w:r>
      <w:bookmarkEnd w:id="201"/>
    </w:p>
    <w:p w:rsidR="00C93C47" w:rsidRDefault="00A459E4" w:rsidP="00744E27">
      <w:pPr>
        <w:pStyle w:val="Titre4"/>
        <w:rPr>
          <w:szCs w:val="24"/>
        </w:rPr>
      </w:pPr>
      <w:bookmarkStart w:id="202" w:name="_Toc9400027"/>
      <w:r w:rsidRPr="00744E27">
        <w:lastRenderedPageBreak/>
        <w:t>Prix obtenue par l’ISPM</w:t>
      </w:r>
      <w:bookmarkEnd w:id="202"/>
      <w:r w:rsidRPr="00744E27">
        <w:rPr>
          <w:szCs w:val="24"/>
        </w:rPr>
        <w:t xml:space="preserve"> </w:t>
      </w:r>
    </w:p>
    <w:p w:rsidR="00205DDA" w:rsidRPr="00205DDA" w:rsidRDefault="00205DDA" w:rsidP="00205DDA">
      <w:pPr>
        <w:rPr>
          <w:sz w:val="24"/>
          <w:szCs w:val="24"/>
        </w:rPr>
      </w:pPr>
      <w:r>
        <w:rPr>
          <w:sz w:val="24"/>
          <w:szCs w:val="24"/>
        </w:rPr>
        <w:t>Voici la liste des prix obtenus par l’ISPM</w:t>
      </w:r>
    </w:p>
    <w:tbl>
      <w:tblPr>
        <w:tblStyle w:val="TableauGrille4-Accentuation51"/>
        <w:tblW w:w="9832" w:type="dxa"/>
        <w:tblLook w:val="04A0" w:firstRow="1" w:lastRow="0" w:firstColumn="1" w:lastColumn="0" w:noHBand="0" w:noVBand="1"/>
      </w:tblPr>
      <w:tblGrid>
        <w:gridCol w:w="1413"/>
        <w:gridCol w:w="3503"/>
        <w:gridCol w:w="1883"/>
        <w:gridCol w:w="3033"/>
      </w:tblGrid>
      <w:tr w:rsidR="00205DDA" w:rsidRPr="004E66F5" w:rsidTr="00D47E7E">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right w:val="none" w:sz="0" w:space="0" w:color="auto"/>
            </w:tcBorders>
          </w:tcPr>
          <w:p w:rsidR="00205DDA" w:rsidRPr="004E66F5" w:rsidRDefault="00205DDA" w:rsidP="00D47E7E">
            <w:pPr>
              <w:tabs>
                <w:tab w:val="left" w:pos="5147"/>
              </w:tabs>
              <w:rPr>
                <w:sz w:val="36"/>
                <w:szCs w:val="36"/>
              </w:rPr>
            </w:pPr>
            <w:r w:rsidRPr="004E66F5">
              <w:rPr>
                <w:sz w:val="36"/>
                <w:szCs w:val="36"/>
              </w:rPr>
              <w:t>RANG</w:t>
            </w:r>
          </w:p>
        </w:tc>
        <w:tc>
          <w:tcPr>
            <w:tcW w:w="3503" w:type="dxa"/>
            <w:tcBorders>
              <w:top w:val="none" w:sz="0" w:space="0" w:color="auto"/>
              <w:left w:val="none" w:sz="0" w:space="0" w:color="auto"/>
              <w:bottom w:val="none" w:sz="0" w:space="0" w:color="auto"/>
              <w:right w:val="none" w:sz="0" w:space="0" w:color="auto"/>
            </w:tcBorders>
          </w:tcPr>
          <w:p w:rsidR="00205DDA" w:rsidRPr="004E66F5" w:rsidRDefault="00205DDA" w:rsidP="00D47E7E">
            <w:pPr>
              <w:tabs>
                <w:tab w:val="left" w:pos="5147"/>
              </w:tabs>
              <w:cnfStyle w:val="100000000000" w:firstRow="1" w:lastRow="0" w:firstColumn="0" w:lastColumn="0" w:oddVBand="0" w:evenVBand="0" w:oddHBand="0" w:evenHBand="0" w:firstRowFirstColumn="0" w:firstRowLastColumn="0" w:lastRowFirstColumn="0" w:lastRowLastColumn="0"/>
              <w:rPr>
                <w:sz w:val="36"/>
                <w:szCs w:val="36"/>
              </w:rPr>
            </w:pPr>
            <w:r w:rsidRPr="004E66F5">
              <w:rPr>
                <w:sz w:val="36"/>
                <w:szCs w:val="36"/>
              </w:rPr>
              <w:t>PROJET</w:t>
            </w:r>
          </w:p>
        </w:tc>
        <w:tc>
          <w:tcPr>
            <w:tcW w:w="1883" w:type="dxa"/>
            <w:tcBorders>
              <w:top w:val="none" w:sz="0" w:space="0" w:color="auto"/>
              <w:left w:val="none" w:sz="0" w:space="0" w:color="auto"/>
              <w:bottom w:val="none" w:sz="0" w:space="0" w:color="auto"/>
              <w:right w:val="none" w:sz="0" w:space="0" w:color="auto"/>
            </w:tcBorders>
          </w:tcPr>
          <w:p w:rsidR="00205DDA" w:rsidRPr="004E66F5" w:rsidRDefault="00205DDA" w:rsidP="00D47E7E">
            <w:pPr>
              <w:tabs>
                <w:tab w:val="left" w:pos="5147"/>
              </w:tabs>
              <w:cnfStyle w:val="100000000000" w:firstRow="1" w:lastRow="0" w:firstColumn="0" w:lastColumn="0" w:oddVBand="0" w:evenVBand="0" w:oddHBand="0" w:evenHBand="0" w:firstRowFirstColumn="0" w:firstRowLastColumn="0" w:lastRowFirstColumn="0" w:lastRowLastColumn="0"/>
              <w:rPr>
                <w:sz w:val="36"/>
                <w:szCs w:val="36"/>
              </w:rPr>
            </w:pPr>
            <w:r w:rsidRPr="004E66F5">
              <w:rPr>
                <w:sz w:val="36"/>
                <w:szCs w:val="36"/>
              </w:rPr>
              <w:t>ANNEE</w:t>
            </w:r>
          </w:p>
        </w:tc>
        <w:tc>
          <w:tcPr>
            <w:tcW w:w="3033" w:type="dxa"/>
            <w:tcBorders>
              <w:top w:val="none" w:sz="0" w:space="0" w:color="auto"/>
              <w:left w:val="none" w:sz="0" w:space="0" w:color="auto"/>
              <w:bottom w:val="none" w:sz="0" w:space="0" w:color="auto"/>
              <w:right w:val="none" w:sz="0" w:space="0" w:color="auto"/>
            </w:tcBorders>
          </w:tcPr>
          <w:p w:rsidR="00205DDA" w:rsidRPr="004E66F5" w:rsidRDefault="00205DDA" w:rsidP="00D47E7E">
            <w:pPr>
              <w:tabs>
                <w:tab w:val="left" w:pos="5147"/>
              </w:tabs>
              <w:cnfStyle w:val="100000000000" w:firstRow="1" w:lastRow="0" w:firstColumn="0" w:lastColumn="0" w:oddVBand="0" w:evenVBand="0" w:oddHBand="0" w:evenHBand="0" w:firstRowFirstColumn="0" w:firstRowLastColumn="0" w:lastRowFirstColumn="0" w:lastRowLastColumn="0"/>
              <w:rPr>
                <w:sz w:val="36"/>
                <w:szCs w:val="36"/>
              </w:rPr>
            </w:pPr>
            <w:r w:rsidRPr="004E66F5">
              <w:rPr>
                <w:sz w:val="36"/>
                <w:szCs w:val="36"/>
              </w:rPr>
              <w:t>ORGANISATEUR</w:t>
            </w:r>
          </w:p>
        </w:tc>
      </w:tr>
      <w:tr w:rsidR="00205DDA" w:rsidRPr="004E66F5" w:rsidTr="00D47E7E">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color w:val="FFFFFF"/>
                <w:sz w:val="36"/>
                <w:szCs w:val="36"/>
              </w:rPr>
            </w:pPr>
            <w:r w:rsidRPr="004E66F5">
              <w:rPr>
                <w:sz w:val="24"/>
                <w:szCs w:val="24"/>
              </w:rPr>
              <w:t>1</w:t>
            </w:r>
            <w:r w:rsidRPr="004E66F5">
              <w:rPr>
                <w:sz w:val="24"/>
                <w:szCs w:val="24"/>
                <w:vertAlign w:val="superscript"/>
              </w:rPr>
              <w:t>er</w:t>
            </w:r>
          </w:p>
        </w:tc>
        <w:tc>
          <w:tcPr>
            <w:tcW w:w="350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color w:val="FFFFFF"/>
                <w:sz w:val="36"/>
                <w:szCs w:val="36"/>
              </w:rPr>
            </w:pPr>
            <w:r w:rsidRPr="0026664C">
              <w:rPr>
                <w:sz w:val="24"/>
                <w:szCs w:val="24"/>
              </w:rPr>
              <w:t>Logiciel de Fanorona</w:t>
            </w:r>
          </w:p>
        </w:tc>
        <w:tc>
          <w:tcPr>
            <w:tcW w:w="188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color w:val="FFFFFF"/>
                <w:sz w:val="36"/>
                <w:szCs w:val="36"/>
              </w:rPr>
            </w:pPr>
            <w:r w:rsidRPr="0026664C">
              <w:rPr>
                <w:sz w:val="24"/>
                <w:szCs w:val="24"/>
              </w:rPr>
              <w:t>1997</w:t>
            </w:r>
          </w:p>
        </w:tc>
        <w:tc>
          <w:tcPr>
            <w:tcW w:w="303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color w:val="FFFFFF"/>
                <w:sz w:val="36"/>
                <w:szCs w:val="36"/>
              </w:rPr>
            </w:pPr>
            <w:r w:rsidRPr="0026664C">
              <w:rPr>
                <w:sz w:val="24"/>
                <w:szCs w:val="24"/>
              </w:rPr>
              <w:t>Ambassade de France</w:t>
            </w:r>
          </w:p>
        </w:tc>
      </w:tr>
      <w:tr w:rsidR="00205DDA" w:rsidRPr="004E66F5" w:rsidTr="00D47E7E">
        <w:trPr>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3</w:t>
            </w:r>
            <w:r w:rsidRPr="004E66F5">
              <w:rPr>
                <w:sz w:val="24"/>
                <w:szCs w:val="24"/>
                <w:vertAlign w:val="superscript"/>
              </w:rPr>
              <w:t>ème</w:t>
            </w:r>
          </w:p>
        </w:tc>
        <w:tc>
          <w:tcPr>
            <w:tcW w:w="350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SRI(Repiqueuse)</w:t>
            </w:r>
          </w:p>
        </w:tc>
        <w:tc>
          <w:tcPr>
            <w:tcW w:w="188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2003</w:t>
            </w:r>
          </w:p>
        </w:tc>
        <w:tc>
          <w:tcPr>
            <w:tcW w:w="303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FIER Mada</w:t>
            </w:r>
          </w:p>
        </w:tc>
      </w:tr>
      <w:tr w:rsidR="00205DDA" w:rsidRPr="004E66F5" w:rsidTr="00D47E7E">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3</w:t>
            </w:r>
            <w:r w:rsidRPr="004E66F5">
              <w:rPr>
                <w:sz w:val="24"/>
                <w:szCs w:val="24"/>
                <w:vertAlign w:val="superscript"/>
              </w:rPr>
              <w:t>ème</w:t>
            </w:r>
          </w:p>
        </w:tc>
        <w:tc>
          <w:tcPr>
            <w:tcW w:w="350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Tracteur et Repiqueuse</w:t>
            </w:r>
          </w:p>
        </w:tc>
        <w:tc>
          <w:tcPr>
            <w:tcW w:w="188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2003</w:t>
            </w:r>
          </w:p>
        </w:tc>
        <w:tc>
          <w:tcPr>
            <w:tcW w:w="303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Forum de la recherche MENRS</w:t>
            </w:r>
          </w:p>
        </w:tc>
      </w:tr>
      <w:tr w:rsidR="00205DDA" w:rsidRPr="004E66F5" w:rsidTr="00D47E7E">
        <w:trPr>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1</w:t>
            </w:r>
            <w:r w:rsidRPr="004E66F5">
              <w:rPr>
                <w:sz w:val="24"/>
                <w:szCs w:val="24"/>
                <w:vertAlign w:val="superscript"/>
              </w:rPr>
              <w:t>er</w:t>
            </w:r>
          </w:p>
        </w:tc>
        <w:tc>
          <w:tcPr>
            <w:tcW w:w="350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Analyse de la structure Biotechnologique du riz</w:t>
            </w:r>
          </w:p>
        </w:tc>
        <w:tc>
          <w:tcPr>
            <w:tcW w:w="188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200</w:t>
            </w:r>
            <w:r>
              <w:rPr>
                <w:sz w:val="24"/>
                <w:szCs w:val="24"/>
              </w:rPr>
              <w:t>6</w:t>
            </w:r>
          </w:p>
        </w:tc>
        <w:tc>
          <w:tcPr>
            <w:tcW w:w="303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26664C">
              <w:rPr>
                <w:sz w:val="24"/>
                <w:szCs w:val="24"/>
              </w:rPr>
              <w:t>Salon de la Créativité et de l'Invention </w:t>
            </w:r>
            <w:r w:rsidRPr="0026664C">
              <w:rPr>
                <w:sz w:val="24"/>
                <w:szCs w:val="24"/>
              </w:rPr>
              <w:br/>
              <w:t>Université d'Antananarivo et MENRS</w:t>
            </w:r>
          </w:p>
        </w:tc>
      </w:tr>
      <w:tr w:rsidR="00205DDA" w:rsidRPr="004E66F5" w:rsidTr="00D47E7E">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2</w:t>
            </w:r>
            <w:r w:rsidRPr="004E66F5">
              <w:rPr>
                <w:sz w:val="24"/>
                <w:szCs w:val="24"/>
                <w:vertAlign w:val="superscript"/>
              </w:rPr>
              <w:t>ème</w:t>
            </w:r>
          </w:p>
        </w:tc>
        <w:tc>
          <w:tcPr>
            <w:tcW w:w="350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Étuve Phytotronique assistée par ordinateur</w:t>
            </w:r>
          </w:p>
        </w:tc>
        <w:tc>
          <w:tcPr>
            <w:tcW w:w="188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2006</w:t>
            </w:r>
          </w:p>
        </w:tc>
        <w:tc>
          <w:tcPr>
            <w:tcW w:w="303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26664C">
              <w:rPr>
                <w:sz w:val="24"/>
                <w:szCs w:val="24"/>
              </w:rPr>
              <w:t>Salon de la Créativité et de l'Invention </w:t>
            </w:r>
            <w:r w:rsidRPr="0026664C">
              <w:rPr>
                <w:sz w:val="24"/>
                <w:szCs w:val="24"/>
              </w:rPr>
              <w:br/>
              <w:t>Université d'Antananarivo et MENRS</w:t>
            </w:r>
          </w:p>
        </w:tc>
      </w:tr>
      <w:tr w:rsidR="00205DDA" w:rsidRPr="004E66F5" w:rsidTr="00D47E7E">
        <w:trPr>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1</w:t>
            </w:r>
            <w:r w:rsidRPr="004E66F5">
              <w:rPr>
                <w:sz w:val="24"/>
                <w:szCs w:val="24"/>
                <w:vertAlign w:val="superscript"/>
              </w:rPr>
              <w:t>er</w:t>
            </w:r>
          </w:p>
        </w:tc>
        <w:tc>
          <w:tcPr>
            <w:tcW w:w="350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 xml:space="preserve">Réchaud à </w:t>
            </w:r>
            <w:r>
              <w:rPr>
                <w:sz w:val="24"/>
                <w:szCs w:val="24"/>
              </w:rPr>
              <w:t>éthanol</w:t>
            </w:r>
          </w:p>
        </w:tc>
        <w:tc>
          <w:tcPr>
            <w:tcW w:w="188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2007</w:t>
            </w:r>
          </w:p>
        </w:tc>
        <w:tc>
          <w:tcPr>
            <w:tcW w:w="303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Fondation Tany Meva</w:t>
            </w:r>
          </w:p>
        </w:tc>
      </w:tr>
      <w:tr w:rsidR="00205DDA" w:rsidRPr="004E66F5" w:rsidTr="00D47E7E">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1</w:t>
            </w:r>
            <w:r w:rsidRPr="004E66F5">
              <w:rPr>
                <w:sz w:val="24"/>
                <w:szCs w:val="24"/>
                <w:vertAlign w:val="superscript"/>
              </w:rPr>
              <w:t>er</w:t>
            </w:r>
          </w:p>
        </w:tc>
        <w:tc>
          <w:tcPr>
            <w:tcW w:w="350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Valorisation de la Jacinthe d’eau pour la fertilisation en aquaculture</w:t>
            </w:r>
          </w:p>
        </w:tc>
        <w:tc>
          <w:tcPr>
            <w:tcW w:w="188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2008</w:t>
            </w:r>
          </w:p>
        </w:tc>
        <w:tc>
          <w:tcPr>
            <w:tcW w:w="303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Fondation Tany Meva</w:t>
            </w:r>
          </w:p>
        </w:tc>
      </w:tr>
      <w:tr w:rsidR="00205DDA" w:rsidRPr="004E66F5" w:rsidTr="00D47E7E">
        <w:trPr>
          <w:trHeight w:val="840"/>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1</w:t>
            </w:r>
            <w:r w:rsidRPr="004E66F5">
              <w:rPr>
                <w:sz w:val="24"/>
                <w:szCs w:val="24"/>
                <w:vertAlign w:val="superscript"/>
              </w:rPr>
              <w:t>er</w:t>
            </w:r>
          </w:p>
        </w:tc>
        <w:tc>
          <w:tcPr>
            <w:tcW w:w="350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Production d’un plastique biodégradable</w:t>
            </w:r>
          </w:p>
        </w:tc>
        <w:tc>
          <w:tcPr>
            <w:tcW w:w="188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200</w:t>
            </w:r>
            <w:r>
              <w:rPr>
                <w:sz w:val="24"/>
                <w:szCs w:val="24"/>
              </w:rPr>
              <w:t>8</w:t>
            </w:r>
          </w:p>
        </w:tc>
        <w:tc>
          <w:tcPr>
            <w:tcW w:w="303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Fondation Tany Meva</w:t>
            </w:r>
          </w:p>
        </w:tc>
      </w:tr>
      <w:tr w:rsidR="00205DDA" w:rsidRPr="004E66F5" w:rsidTr="00D47E7E">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1</w:t>
            </w:r>
            <w:r w:rsidRPr="004E66F5">
              <w:rPr>
                <w:sz w:val="24"/>
                <w:szCs w:val="24"/>
                <w:vertAlign w:val="superscript"/>
              </w:rPr>
              <w:t>er</w:t>
            </w:r>
          </w:p>
        </w:tc>
        <w:tc>
          <w:tcPr>
            <w:tcW w:w="350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Smart</w:t>
            </w:r>
            <w:r>
              <w:rPr>
                <w:sz w:val="24"/>
                <w:szCs w:val="24"/>
              </w:rPr>
              <w:t xml:space="preserve"> P</w:t>
            </w:r>
            <w:r w:rsidRPr="004E66F5">
              <w:rPr>
                <w:sz w:val="24"/>
                <w:szCs w:val="24"/>
              </w:rPr>
              <w:t>lan Managing</w:t>
            </w:r>
          </w:p>
        </w:tc>
        <w:tc>
          <w:tcPr>
            <w:tcW w:w="188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2012</w:t>
            </w:r>
          </w:p>
        </w:tc>
        <w:tc>
          <w:tcPr>
            <w:tcW w:w="303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Forum de la Recherche MENUPRES</w:t>
            </w:r>
          </w:p>
        </w:tc>
      </w:tr>
      <w:tr w:rsidR="00205DDA" w:rsidRPr="004E66F5" w:rsidTr="00D47E7E">
        <w:trPr>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2</w:t>
            </w:r>
            <w:r w:rsidRPr="004E66F5">
              <w:rPr>
                <w:sz w:val="24"/>
                <w:szCs w:val="24"/>
                <w:vertAlign w:val="superscript"/>
              </w:rPr>
              <w:t>ème</w:t>
            </w:r>
          </w:p>
        </w:tc>
        <w:tc>
          <w:tcPr>
            <w:tcW w:w="350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Intelligent House</w:t>
            </w:r>
          </w:p>
        </w:tc>
        <w:tc>
          <w:tcPr>
            <w:tcW w:w="188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2012</w:t>
            </w:r>
          </w:p>
        </w:tc>
        <w:tc>
          <w:tcPr>
            <w:tcW w:w="303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Forum de la Recherche MENUPRES</w:t>
            </w:r>
          </w:p>
        </w:tc>
      </w:tr>
      <w:tr w:rsidR="00205DDA" w:rsidRPr="004E66F5" w:rsidTr="00D47E7E">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4</w:t>
            </w:r>
            <w:r w:rsidRPr="004E66F5">
              <w:rPr>
                <w:sz w:val="24"/>
                <w:szCs w:val="24"/>
                <w:vertAlign w:val="superscript"/>
              </w:rPr>
              <w:t>ème</w:t>
            </w:r>
          </w:p>
        </w:tc>
        <w:tc>
          <w:tcPr>
            <w:tcW w:w="350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Énergies renouvelables</w:t>
            </w:r>
          </w:p>
        </w:tc>
        <w:tc>
          <w:tcPr>
            <w:tcW w:w="188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2012</w:t>
            </w:r>
          </w:p>
        </w:tc>
        <w:tc>
          <w:tcPr>
            <w:tcW w:w="303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Forum de la Recherche MENUPRES</w:t>
            </w:r>
          </w:p>
        </w:tc>
      </w:tr>
      <w:tr w:rsidR="00205DDA" w:rsidRPr="004E66F5" w:rsidTr="00D47E7E">
        <w:trPr>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1</w:t>
            </w:r>
            <w:r w:rsidRPr="004E66F5">
              <w:rPr>
                <w:sz w:val="24"/>
                <w:szCs w:val="24"/>
                <w:vertAlign w:val="superscript"/>
              </w:rPr>
              <w:t>er</w:t>
            </w:r>
          </w:p>
        </w:tc>
        <w:tc>
          <w:tcPr>
            <w:tcW w:w="350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Olympiade Informatique</w:t>
            </w:r>
            <w:r w:rsidRPr="0026664C">
              <w:rPr>
                <w:sz w:val="24"/>
                <w:szCs w:val="24"/>
              </w:rPr>
              <w:t>de Madagascar</w:t>
            </w:r>
          </w:p>
        </w:tc>
        <w:tc>
          <w:tcPr>
            <w:tcW w:w="188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2012</w:t>
            </w:r>
          </w:p>
        </w:tc>
        <w:tc>
          <w:tcPr>
            <w:tcW w:w="303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 xml:space="preserve">MTT – </w:t>
            </w:r>
            <w:r>
              <w:rPr>
                <w:sz w:val="24"/>
                <w:szCs w:val="24"/>
              </w:rPr>
              <w:t xml:space="preserve">Association </w:t>
            </w:r>
            <w:r w:rsidRPr="004E66F5">
              <w:rPr>
                <w:sz w:val="24"/>
                <w:szCs w:val="24"/>
              </w:rPr>
              <w:t>Madagascar aux temps TIC</w:t>
            </w:r>
          </w:p>
        </w:tc>
      </w:tr>
      <w:tr w:rsidR="00205DDA" w:rsidRPr="004E66F5" w:rsidTr="00D47E7E">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2</w:t>
            </w:r>
            <w:r w:rsidRPr="004E66F5">
              <w:rPr>
                <w:sz w:val="24"/>
                <w:szCs w:val="24"/>
                <w:vertAlign w:val="superscript"/>
              </w:rPr>
              <w:t>ème</w:t>
            </w:r>
          </w:p>
        </w:tc>
        <w:tc>
          <w:tcPr>
            <w:tcW w:w="350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Flash Crédit</w:t>
            </w:r>
          </w:p>
        </w:tc>
        <w:tc>
          <w:tcPr>
            <w:tcW w:w="188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2014</w:t>
            </w:r>
          </w:p>
        </w:tc>
        <w:tc>
          <w:tcPr>
            <w:tcW w:w="303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Concours de développement d’Application Malagasy Orange Madagascar</w:t>
            </w:r>
          </w:p>
        </w:tc>
      </w:tr>
      <w:tr w:rsidR="00205DDA" w:rsidRPr="004E66F5" w:rsidTr="00D47E7E">
        <w:trPr>
          <w:trHeight w:val="734"/>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t>2</w:t>
            </w:r>
            <w:r w:rsidRPr="004E66F5">
              <w:rPr>
                <w:sz w:val="24"/>
                <w:szCs w:val="24"/>
                <w:vertAlign w:val="superscript"/>
              </w:rPr>
              <w:t>ème</w:t>
            </w:r>
          </w:p>
        </w:tc>
        <w:tc>
          <w:tcPr>
            <w:tcW w:w="350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Safe sms</w:t>
            </w:r>
          </w:p>
        </w:tc>
        <w:tc>
          <w:tcPr>
            <w:tcW w:w="188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2014</w:t>
            </w:r>
          </w:p>
        </w:tc>
        <w:tc>
          <w:tcPr>
            <w:tcW w:w="3033" w:type="dxa"/>
          </w:tcPr>
          <w:p w:rsidR="00205DDA" w:rsidRPr="004E66F5" w:rsidRDefault="00205DDA" w:rsidP="00D47E7E">
            <w:pPr>
              <w:tabs>
                <w:tab w:val="left" w:pos="5147"/>
              </w:tabs>
              <w:cnfStyle w:val="000000000000" w:firstRow="0" w:lastRow="0" w:firstColumn="0" w:lastColumn="0" w:oddVBand="0" w:evenVBand="0" w:oddHBand="0" w:evenHBand="0" w:firstRowFirstColumn="0" w:firstRowLastColumn="0" w:lastRowFirstColumn="0" w:lastRowLastColumn="0"/>
              <w:rPr>
                <w:sz w:val="24"/>
                <w:szCs w:val="24"/>
              </w:rPr>
            </w:pPr>
            <w:r w:rsidRPr="004E66F5">
              <w:rPr>
                <w:sz w:val="24"/>
                <w:szCs w:val="24"/>
              </w:rPr>
              <w:t>Concours de développement d’Application Malagasy Orange Madagascar</w:t>
            </w:r>
          </w:p>
        </w:tc>
      </w:tr>
      <w:tr w:rsidR="00205DDA" w:rsidRPr="004E66F5" w:rsidTr="00D47E7E">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413" w:type="dxa"/>
          </w:tcPr>
          <w:p w:rsidR="00205DDA" w:rsidRPr="004E66F5" w:rsidRDefault="00205DDA" w:rsidP="00D47E7E">
            <w:pPr>
              <w:tabs>
                <w:tab w:val="left" w:pos="5147"/>
              </w:tabs>
              <w:rPr>
                <w:sz w:val="24"/>
                <w:szCs w:val="24"/>
              </w:rPr>
            </w:pPr>
            <w:r w:rsidRPr="004E66F5">
              <w:rPr>
                <w:sz w:val="24"/>
                <w:szCs w:val="24"/>
              </w:rPr>
              <w:lastRenderedPageBreak/>
              <w:t>1</w:t>
            </w:r>
            <w:r w:rsidRPr="004E66F5">
              <w:rPr>
                <w:sz w:val="24"/>
                <w:szCs w:val="24"/>
                <w:vertAlign w:val="superscript"/>
              </w:rPr>
              <w:t>er</w:t>
            </w:r>
          </w:p>
        </w:tc>
        <w:tc>
          <w:tcPr>
            <w:tcW w:w="350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WebCamp</w:t>
            </w:r>
          </w:p>
        </w:tc>
        <w:tc>
          <w:tcPr>
            <w:tcW w:w="188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2015</w:t>
            </w:r>
          </w:p>
        </w:tc>
        <w:tc>
          <w:tcPr>
            <w:tcW w:w="3033" w:type="dxa"/>
          </w:tcPr>
          <w:p w:rsidR="00205DDA" w:rsidRPr="004E66F5" w:rsidRDefault="00205DDA" w:rsidP="00D47E7E">
            <w:pPr>
              <w:tabs>
                <w:tab w:val="left" w:pos="5147"/>
              </w:tabs>
              <w:cnfStyle w:val="000000100000" w:firstRow="0" w:lastRow="0" w:firstColumn="0" w:lastColumn="0" w:oddVBand="0" w:evenVBand="0" w:oddHBand="1" w:evenHBand="0" w:firstRowFirstColumn="0" w:firstRowLastColumn="0" w:lastRowFirstColumn="0" w:lastRowLastColumn="0"/>
              <w:rPr>
                <w:sz w:val="24"/>
                <w:szCs w:val="24"/>
              </w:rPr>
            </w:pPr>
            <w:r w:rsidRPr="004E66F5">
              <w:rPr>
                <w:sz w:val="24"/>
                <w:szCs w:val="24"/>
              </w:rPr>
              <w:t>Airtel, Goticom et l’Office National du tourisme</w:t>
            </w:r>
          </w:p>
        </w:tc>
      </w:tr>
    </w:tbl>
    <w:p w:rsidR="00205DDA" w:rsidRPr="00205DDA" w:rsidRDefault="00205DDA" w:rsidP="00205DDA"/>
    <w:p w:rsidR="00A459E4" w:rsidRPr="00744E27" w:rsidRDefault="00A459E4" w:rsidP="00744E27">
      <w:pPr>
        <w:pStyle w:val="Titre"/>
        <w:rPr>
          <w:rStyle w:val="Emphaseple"/>
        </w:rPr>
      </w:pPr>
      <w:bookmarkStart w:id="203" w:name="_Toc9399920"/>
      <w:r w:rsidRPr="00744E27">
        <w:rPr>
          <w:rStyle w:val="Emphaseple"/>
        </w:rPr>
        <w:t>Les prix obtenus par l’ISPM</w:t>
      </w:r>
      <w:bookmarkEnd w:id="203"/>
      <w:r w:rsidRPr="00744E27">
        <w:rPr>
          <w:rStyle w:val="Emphaseple"/>
        </w:rPr>
        <w:t xml:space="preserve"> </w:t>
      </w:r>
    </w:p>
    <w:p w:rsidR="00A459E4" w:rsidRDefault="00A459E4" w:rsidP="004C7732">
      <w:pPr>
        <w:tabs>
          <w:tab w:val="left" w:pos="3285"/>
        </w:tabs>
        <w:jc w:val="both"/>
        <w:rPr>
          <w:sz w:val="24"/>
          <w:szCs w:val="24"/>
        </w:rPr>
      </w:pPr>
    </w:p>
    <w:p w:rsidR="009B1E07" w:rsidRDefault="009B1E07">
      <w:pPr>
        <w:rPr>
          <w:sz w:val="24"/>
          <w:szCs w:val="24"/>
        </w:rPr>
      </w:pPr>
      <w:r>
        <w:rPr>
          <w:sz w:val="24"/>
          <w:szCs w:val="24"/>
        </w:rPr>
        <w:br w:type="page"/>
      </w:r>
    </w:p>
    <w:p w:rsidR="004F77F4" w:rsidRDefault="004F77F4" w:rsidP="009B1E07">
      <w:pPr>
        <w:pStyle w:val="Titre2"/>
      </w:pPr>
      <w:bookmarkStart w:id="204" w:name="_Toc9400028"/>
      <w:r w:rsidRPr="004F77F4">
        <w:lastRenderedPageBreak/>
        <w:t>CHAPITRE 2 : PRESENTATION DE L’ENTREPRISE</w:t>
      </w:r>
      <w:bookmarkEnd w:id="204"/>
      <w:ins w:id="205" w:author="Toky Hajatiana RABOANARY" w:date="2019-07-05T17:41:00Z">
        <w:r w:rsidR="003A0752">
          <w:t xml:space="preserve"> (Mino aho fa efa copier-coller ito dia sûr fa tsy misy diso dia tsy </w:t>
        </w:r>
        <w:proofErr w:type="gramStart"/>
        <w:r w:rsidR="003A0752">
          <w:t>novakiko </w:t>
        </w:r>
        <w:r w:rsidR="003A0752">
          <w:sym w:font="Wingdings" w:char="F04A"/>
        </w:r>
        <w:proofErr w:type="gramEnd"/>
        <w:r w:rsidR="003A0752">
          <w:t xml:space="preserve"> )</w:t>
        </w:r>
      </w:ins>
    </w:p>
    <w:p w:rsidR="00155547" w:rsidRPr="00155547" w:rsidRDefault="004112BF" w:rsidP="00151053">
      <w:pPr>
        <w:pStyle w:val="Titre3"/>
        <w:numPr>
          <w:ilvl w:val="0"/>
          <w:numId w:val="20"/>
        </w:numPr>
      </w:pPr>
      <w:bookmarkStart w:id="206" w:name="_Toc9400029"/>
      <w:r w:rsidRPr="004112BF">
        <w:t>HISTORIQUE</w:t>
      </w:r>
      <w:bookmarkEnd w:id="206"/>
    </w:p>
    <w:p w:rsidR="00155547" w:rsidRPr="00667C03" w:rsidRDefault="00155547" w:rsidP="004C7732">
      <w:pPr>
        <w:spacing w:before="240" w:after="120"/>
        <w:ind w:firstLine="360"/>
        <w:jc w:val="both"/>
        <w:rPr>
          <w:sz w:val="24"/>
          <w:szCs w:val="24"/>
        </w:rPr>
      </w:pPr>
      <w:r w:rsidRPr="00667C03">
        <w:rPr>
          <w:sz w:val="24"/>
          <w:szCs w:val="24"/>
        </w:rPr>
        <w:t xml:space="preserve">EQIMA est une société incubée par CRP, créée en </w:t>
      </w:r>
      <w:r w:rsidRPr="00667C03">
        <w:rPr>
          <w:b/>
          <w:bCs/>
          <w:sz w:val="24"/>
          <w:szCs w:val="24"/>
        </w:rPr>
        <w:t>2011</w:t>
      </w:r>
      <w:r w:rsidRPr="00667C03">
        <w:rPr>
          <w:sz w:val="24"/>
          <w:szCs w:val="24"/>
        </w:rPr>
        <w:t>, elle s’est donnée comme mission le développement dans l’environnement en tenant compte en permanence des exigences liées à la technologie du Web.</w:t>
      </w:r>
    </w:p>
    <w:p w:rsidR="00155547" w:rsidRPr="00667C03" w:rsidRDefault="00155547" w:rsidP="004C7732">
      <w:pPr>
        <w:spacing w:before="240" w:after="120"/>
        <w:jc w:val="both"/>
        <w:rPr>
          <w:sz w:val="24"/>
          <w:szCs w:val="24"/>
        </w:rPr>
      </w:pPr>
      <w:r w:rsidRPr="00667C03">
        <w:rPr>
          <w:sz w:val="24"/>
          <w:szCs w:val="24"/>
        </w:rPr>
        <w:t>Œuvrant aussi dans le domaine de l’e-Commerce que dans les sites web, dits classiques, et assure  les techniques de sécurisation des développements.</w:t>
      </w:r>
    </w:p>
    <w:p w:rsidR="00155547" w:rsidRPr="00667C03" w:rsidRDefault="00155547" w:rsidP="00971C51">
      <w:pPr>
        <w:spacing w:before="240" w:after="120"/>
        <w:jc w:val="both"/>
        <w:rPr>
          <w:sz w:val="24"/>
          <w:szCs w:val="24"/>
        </w:rPr>
      </w:pPr>
      <w:r w:rsidRPr="00667C03">
        <w:rPr>
          <w:sz w:val="24"/>
          <w:szCs w:val="24"/>
        </w:rPr>
        <w:t xml:space="preserve">Ayant développés pour un certain nombre de clients des extensions pour les </w:t>
      </w:r>
      <w:r w:rsidRPr="00667C03">
        <w:rPr>
          <w:b/>
          <w:bCs/>
          <w:sz w:val="24"/>
          <w:szCs w:val="24"/>
        </w:rPr>
        <w:t>CMS Joomla, WordPress et Prestashop</w:t>
      </w:r>
      <w:r w:rsidRPr="00667C03">
        <w:rPr>
          <w:b/>
          <w:sz w:val="24"/>
          <w:szCs w:val="24"/>
        </w:rPr>
        <w:t xml:space="preserve">, </w:t>
      </w:r>
      <w:r w:rsidRPr="00667C03">
        <w:rPr>
          <w:sz w:val="24"/>
          <w:szCs w:val="24"/>
        </w:rPr>
        <w:t xml:space="preserve">et édite </w:t>
      </w:r>
      <w:r w:rsidRPr="00667C03">
        <w:rPr>
          <w:b/>
          <w:bCs/>
          <w:sz w:val="24"/>
          <w:szCs w:val="24"/>
        </w:rPr>
        <w:t xml:space="preserve">depuis 2013 </w:t>
      </w:r>
      <w:r w:rsidRPr="00667C03">
        <w:rPr>
          <w:sz w:val="24"/>
          <w:szCs w:val="24"/>
        </w:rPr>
        <w:t xml:space="preserve">ses propres extensions et plug-ins. Elles sont disponibles sur son site web </w:t>
      </w:r>
      <w:hyperlink r:id="rId18" w:tgtFrame="_blank" w:history="1">
        <w:r w:rsidRPr="00667C03">
          <w:rPr>
            <w:rStyle w:val="Lienhypertexte"/>
            <w:color w:val="262626" w:themeColor="text1" w:themeTint="D9"/>
            <w:sz w:val="24"/>
            <w:szCs w:val="24"/>
            <w:u w:val="none"/>
          </w:rPr>
          <w:t xml:space="preserve"> www.byeqima.com</w:t>
        </w:r>
      </w:hyperlink>
      <w:r w:rsidRPr="00667C03">
        <w:rPr>
          <w:color w:val="262626" w:themeColor="text1" w:themeTint="D9"/>
          <w:sz w:val="24"/>
          <w:szCs w:val="24"/>
        </w:rPr>
        <w:t xml:space="preserve"> .</w:t>
      </w:r>
    </w:p>
    <w:p w:rsidR="00971C51" w:rsidRPr="00971C51" w:rsidRDefault="00971C51" w:rsidP="00151053">
      <w:pPr>
        <w:pStyle w:val="Titre4"/>
        <w:numPr>
          <w:ilvl w:val="0"/>
          <w:numId w:val="21"/>
        </w:numPr>
      </w:pPr>
      <w:bookmarkStart w:id="207" w:name="_Toc9400030"/>
      <w:r>
        <w:t>Logo de l’Entreprise</w:t>
      </w:r>
      <w:bookmarkEnd w:id="207"/>
    </w:p>
    <w:p w:rsidR="004112BF" w:rsidRDefault="004112BF" w:rsidP="004C7732">
      <w:pPr>
        <w:tabs>
          <w:tab w:val="left" w:pos="3285"/>
        </w:tabs>
        <w:jc w:val="both"/>
        <w:rPr>
          <w:sz w:val="24"/>
          <w:szCs w:val="24"/>
        </w:rPr>
      </w:pPr>
      <w:r w:rsidRPr="004112BF">
        <w:rPr>
          <w:sz w:val="24"/>
          <w:szCs w:val="24"/>
        </w:rPr>
        <w:t>Le logo de la société se présente comme suit :</w:t>
      </w:r>
    </w:p>
    <w:p w:rsidR="00971C51" w:rsidRDefault="00971C51" w:rsidP="00151053">
      <w:pPr>
        <w:pStyle w:val="Paragraphedeliste"/>
        <w:numPr>
          <w:ilvl w:val="0"/>
          <w:numId w:val="22"/>
        </w:numPr>
        <w:tabs>
          <w:tab w:val="left" w:pos="3285"/>
        </w:tabs>
        <w:jc w:val="both"/>
        <w:rPr>
          <w:sz w:val="24"/>
          <w:szCs w:val="24"/>
        </w:rPr>
      </w:pPr>
      <w:r>
        <w:rPr>
          <w:sz w:val="24"/>
          <w:szCs w:val="24"/>
        </w:rPr>
        <w:t>Une main qui clique une souris</w:t>
      </w:r>
    </w:p>
    <w:p w:rsidR="00971C51" w:rsidRDefault="00971C51" w:rsidP="00151053">
      <w:pPr>
        <w:pStyle w:val="Paragraphedeliste"/>
        <w:numPr>
          <w:ilvl w:val="0"/>
          <w:numId w:val="22"/>
        </w:numPr>
        <w:tabs>
          <w:tab w:val="left" w:pos="3285"/>
        </w:tabs>
        <w:jc w:val="both"/>
        <w:rPr>
          <w:sz w:val="24"/>
          <w:szCs w:val="24"/>
        </w:rPr>
      </w:pPr>
      <w:r>
        <w:rPr>
          <w:sz w:val="24"/>
          <w:szCs w:val="24"/>
        </w:rPr>
        <w:t>Lettre qui compose le nom EQIMA</w:t>
      </w:r>
    </w:p>
    <w:p w:rsidR="00971C51" w:rsidRPr="00971C51" w:rsidRDefault="003A0752" w:rsidP="00971C51">
      <w:pPr>
        <w:tabs>
          <w:tab w:val="left" w:pos="3285"/>
        </w:tabs>
        <w:jc w:val="both"/>
        <w:rPr>
          <w:sz w:val="24"/>
          <w:szCs w:val="24"/>
        </w:rPr>
      </w:pPr>
      <w:ins w:id="208" w:author="Toky Hajatiana RABOANARY" w:date="2019-07-05T17:41:00Z">
        <w:r>
          <w:rPr>
            <w:sz w:val="24"/>
            <w:szCs w:val="24"/>
          </w:rPr>
          <w:t xml:space="preserve">Na dia izany aza </w:t>
        </w:r>
      </w:ins>
      <w:ins w:id="209" w:author="Toky Hajatiana RABOANARY" w:date="2019-07-05T17:42:00Z">
        <w:r>
          <w:rPr>
            <w:sz w:val="24"/>
            <w:szCs w:val="24"/>
          </w:rPr>
          <w:t>nakeleziko ilay sary fa Mipix…. (Mila mitady sary resolution ambony raha ohatra ka ho atao ngeza…)</w:t>
        </w:r>
      </w:ins>
    </w:p>
    <w:p w:rsidR="004112BF" w:rsidRDefault="004112BF" w:rsidP="004C7732">
      <w:pPr>
        <w:tabs>
          <w:tab w:val="left" w:pos="3285"/>
        </w:tabs>
        <w:jc w:val="both"/>
        <w:rPr>
          <w:sz w:val="24"/>
          <w:szCs w:val="24"/>
        </w:rPr>
      </w:pPr>
      <w:r>
        <w:rPr>
          <w:noProof/>
          <w:sz w:val="24"/>
          <w:szCs w:val="24"/>
        </w:rPr>
        <w:drawing>
          <wp:inline distT="0" distB="0" distL="0" distR="0">
            <wp:extent cx="2410140" cy="670548"/>
            <wp:effectExtent l="0" t="0" r="0" b="0"/>
            <wp:docPr id="8" name="Image 5" descr="C:\Users\ampasampito\Desktop\BOKY ANDRY 5\logo-eq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pasampito\Desktop\BOKY ANDRY 5\logo-eqima.png"/>
                    <pic:cNvPicPr>
                      <a:picLocks noChangeAspect="1" noChangeArrowheads="1"/>
                    </pic:cNvPicPr>
                  </pic:nvPicPr>
                  <pic:blipFill>
                    <a:blip r:embed="rId19"/>
                    <a:srcRect/>
                    <a:stretch>
                      <a:fillRect/>
                    </a:stretch>
                  </pic:blipFill>
                  <pic:spPr bwMode="auto">
                    <a:xfrm>
                      <a:off x="0" y="0"/>
                      <a:ext cx="2468163" cy="686691"/>
                    </a:xfrm>
                    <a:prstGeom prst="rect">
                      <a:avLst/>
                    </a:prstGeom>
                    <a:noFill/>
                    <a:ln w="9525">
                      <a:noFill/>
                      <a:miter lim="800000"/>
                      <a:headEnd/>
                      <a:tailEnd/>
                    </a:ln>
                  </pic:spPr>
                </pic:pic>
              </a:graphicData>
            </a:graphic>
          </wp:inline>
        </w:drawing>
      </w:r>
    </w:p>
    <w:p w:rsidR="004112BF" w:rsidRDefault="004112BF" w:rsidP="00971C51">
      <w:pPr>
        <w:pStyle w:val="Sous-titre"/>
      </w:pPr>
      <w:bookmarkStart w:id="210" w:name="_Toc9399848"/>
      <w:r>
        <w:t>Logo EQIMA</w:t>
      </w:r>
      <w:bookmarkEnd w:id="210"/>
    </w:p>
    <w:p w:rsidR="00971C51" w:rsidRDefault="00971C51" w:rsidP="00971C51"/>
    <w:p w:rsidR="00971C51" w:rsidRDefault="00971C51" w:rsidP="00971C51"/>
    <w:p w:rsidR="00971C51" w:rsidRDefault="00971C51" w:rsidP="00971C51"/>
    <w:p w:rsidR="00971C51" w:rsidRDefault="00971C51" w:rsidP="00971C51"/>
    <w:p w:rsidR="00971C51" w:rsidRPr="00971C51" w:rsidRDefault="00155547" w:rsidP="00151053">
      <w:pPr>
        <w:pStyle w:val="Titre4"/>
        <w:numPr>
          <w:ilvl w:val="0"/>
          <w:numId w:val="21"/>
        </w:numPr>
        <w:tabs>
          <w:tab w:val="left" w:pos="3000"/>
        </w:tabs>
        <w:jc w:val="both"/>
        <w:rPr>
          <w:szCs w:val="24"/>
        </w:rPr>
      </w:pPr>
      <w:bookmarkStart w:id="211" w:name="_Toc9400031"/>
      <w:r w:rsidRPr="00971C51">
        <w:rPr>
          <w:szCs w:val="24"/>
          <w:u w:val="single"/>
        </w:rPr>
        <w:lastRenderedPageBreak/>
        <w:t>Site web de l’EQIMA</w:t>
      </w:r>
      <w:r w:rsidRPr="00971C51">
        <w:rPr>
          <w:szCs w:val="24"/>
        </w:rPr>
        <w:t xml:space="preserve"> :</w:t>
      </w:r>
      <w:bookmarkEnd w:id="211"/>
      <w:r w:rsidRPr="00971C51">
        <w:rPr>
          <w:szCs w:val="24"/>
        </w:rPr>
        <w:t xml:space="preserve"> </w:t>
      </w:r>
    </w:p>
    <w:p w:rsidR="00DF4813" w:rsidRPr="00C5417C" w:rsidRDefault="00971C51" w:rsidP="00971C51">
      <w:pPr>
        <w:tabs>
          <w:tab w:val="left" w:pos="3000"/>
        </w:tabs>
        <w:jc w:val="both"/>
        <w:rPr>
          <w:color w:val="262626" w:themeColor="text1" w:themeTint="D9"/>
          <w:sz w:val="24"/>
          <w:szCs w:val="24"/>
        </w:rPr>
      </w:pPr>
      <w:r w:rsidRPr="00C5417C">
        <w:rPr>
          <w:color w:val="262626" w:themeColor="text1" w:themeTint="D9"/>
          <w:sz w:val="24"/>
          <w:szCs w:val="24"/>
        </w:rPr>
        <w:t xml:space="preserve">L’adresse du site web est </w:t>
      </w:r>
      <w:hyperlink r:id="rId20" w:history="1">
        <w:r w:rsidR="00155547" w:rsidRPr="00C5417C">
          <w:rPr>
            <w:rStyle w:val="Lienhypertexte"/>
            <w:color w:val="262626" w:themeColor="text1" w:themeTint="D9"/>
            <w:sz w:val="24"/>
            <w:szCs w:val="24"/>
            <w:u w:val="none"/>
          </w:rPr>
          <w:t>www.eqima.org</w:t>
        </w:r>
      </w:hyperlink>
      <w:r w:rsidRPr="00C5417C">
        <w:rPr>
          <w:color w:val="262626" w:themeColor="text1" w:themeTint="D9"/>
          <w:sz w:val="24"/>
          <w:szCs w:val="24"/>
        </w:rPr>
        <w:t xml:space="preserve">. </w:t>
      </w:r>
    </w:p>
    <w:p w:rsidR="00971C51" w:rsidRPr="00C5417C" w:rsidRDefault="00971C51" w:rsidP="00971C51">
      <w:pPr>
        <w:tabs>
          <w:tab w:val="left" w:pos="3000"/>
        </w:tabs>
        <w:jc w:val="both"/>
        <w:rPr>
          <w:sz w:val="24"/>
          <w:szCs w:val="24"/>
        </w:rPr>
      </w:pPr>
      <w:del w:id="212" w:author="Toky Hajatiana RABOANARY" w:date="2019-07-05T17:42:00Z">
        <w:r w:rsidRPr="00C5417C" w:rsidDel="003A0752">
          <w:rPr>
            <w:color w:val="262626" w:themeColor="text1" w:themeTint="D9"/>
            <w:sz w:val="24"/>
            <w:szCs w:val="24"/>
          </w:rPr>
          <w:delText>Ci après</w:delText>
        </w:r>
      </w:del>
      <w:ins w:id="213" w:author="Toky Hajatiana RABOANARY" w:date="2019-07-05T17:42:00Z">
        <w:r w:rsidR="003A0752" w:rsidRPr="00C5417C">
          <w:rPr>
            <w:color w:val="262626" w:themeColor="text1" w:themeTint="D9"/>
            <w:sz w:val="24"/>
            <w:szCs w:val="24"/>
          </w:rPr>
          <w:t>Ci-après</w:t>
        </w:r>
      </w:ins>
      <w:r w:rsidRPr="00C5417C">
        <w:rPr>
          <w:color w:val="262626" w:themeColor="text1" w:themeTint="D9"/>
          <w:sz w:val="24"/>
          <w:szCs w:val="24"/>
        </w:rPr>
        <w:t xml:space="preserve"> la représentation graphique de la page d’accueil</w:t>
      </w:r>
    </w:p>
    <w:p w:rsidR="00155547" w:rsidRDefault="00155547" w:rsidP="004C7732">
      <w:pPr>
        <w:tabs>
          <w:tab w:val="left" w:pos="3000"/>
        </w:tabs>
        <w:jc w:val="both"/>
        <w:rPr>
          <w:sz w:val="24"/>
          <w:szCs w:val="24"/>
        </w:rPr>
      </w:pPr>
      <w:r>
        <w:rPr>
          <w:noProof/>
          <w:sz w:val="24"/>
          <w:szCs w:val="24"/>
        </w:rPr>
        <w:drawing>
          <wp:anchor distT="0" distB="0" distL="114300" distR="114300" simplePos="0" relativeHeight="251661312" behindDoc="1" locked="0" layoutInCell="1" allowOverlap="1">
            <wp:simplePos x="0" y="0"/>
            <wp:positionH relativeFrom="column">
              <wp:posOffset>290830</wp:posOffset>
            </wp:positionH>
            <wp:positionV relativeFrom="paragraph">
              <wp:posOffset>149860</wp:posOffset>
            </wp:positionV>
            <wp:extent cx="5139690" cy="2371725"/>
            <wp:effectExtent l="19050" t="0" r="3810" b="0"/>
            <wp:wrapTight wrapText="bothSides">
              <wp:wrapPolygon edited="0">
                <wp:start x="-80" y="0"/>
                <wp:lineTo x="-80" y="21513"/>
                <wp:lineTo x="21616" y="21513"/>
                <wp:lineTo x="21616" y="0"/>
                <wp:lineTo x="-80" y="0"/>
              </wp:wrapPolygon>
            </wp:wrapTight>
            <wp:docPr id="15" name="Image 2" descr="C:\Documents and Settings\Administrateur\Bureau\eq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eur\Bureau\eqima.png"/>
                    <pic:cNvPicPr>
                      <a:picLocks noChangeAspect="1" noChangeArrowheads="1"/>
                    </pic:cNvPicPr>
                  </pic:nvPicPr>
                  <pic:blipFill>
                    <a:blip r:embed="rId21"/>
                    <a:srcRect/>
                    <a:stretch>
                      <a:fillRect/>
                    </a:stretch>
                  </pic:blipFill>
                  <pic:spPr bwMode="auto">
                    <a:xfrm>
                      <a:off x="0" y="0"/>
                      <a:ext cx="5139690" cy="2371725"/>
                    </a:xfrm>
                    <a:prstGeom prst="rect">
                      <a:avLst/>
                    </a:prstGeom>
                    <a:noFill/>
                    <a:ln w="9525">
                      <a:noFill/>
                      <a:miter lim="800000"/>
                      <a:headEnd/>
                      <a:tailEnd/>
                    </a:ln>
                  </pic:spPr>
                </pic:pic>
              </a:graphicData>
            </a:graphic>
          </wp:anchor>
        </w:drawing>
      </w:r>
    </w:p>
    <w:p w:rsidR="00155547" w:rsidRPr="00155547" w:rsidRDefault="00155547" w:rsidP="004C7732">
      <w:pPr>
        <w:jc w:val="both"/>
        <w:rPr>
          <w:sz w:val="24"/>
          <w:szCs w:val="24"/>
        </w:rPr>
      </w:pPr>
    </w:p>
    <w:p w:rsidR="00155547" w:rsidRPr="00155547" w:rsidRDefault="00155547" w:rsidP="004C7732">
      <w:pPr>
        <w:jc w:val="both"/>
        <w:rPr>
          <w:sz w:val="24"/>
          <w:szCs w:val="24"/>
        </w:rPr>
      </w:pPr>
    </w:p>
    <w:p w:rsidR="00155547" w:rsidRPr="00155547" w:rsidRDefault="00155547" w:rsidP="004C7732">
      <w:pPr>
        <w:jc w:val="both"/>
        <w:rPr>
          <w:sz w:val="24"/>
          <w:szCs w:val="24"/>
        </w:rPr>
      </w:pPr>
    </w:p>
    <w:p w:rsidR="00155547" w:rsidRPr="00155547" w:rsidRDefault="00155547" w:rsidP="004C7732">
      <w:pPr>
        <w:jc w:val="both"/>
        <w:rPr>
          <w:sz w:val="24"/>
          <w:szCs w:val="24"/>
        </w:rPr>
      </w:pPr>
    </w:p>
    <w:p w:rsidR="00155547" w:rsidRPr="00155547" w:rsidRDefault="00155547" w:rsidP="004C7732">
      <w:pPr>
        <w:jc w:val="both"/>
        <w:rPr>
          <w:sz w:val="24"/>
          <w:szCs w:val="24"/>
        </w:rPr>
      </w:pPr>
    </w:p>
    <w:p w:rsidR="00155547" w:rsidRPr="00155547" w:rsidRDefault="00155547" w:rsidP="004C7732">
      <w:pPr>
        <w:jc w:val="both"/>
        <w:rPr>
          <w:sz w:val="24"/>
          <w:szCs w:val="24"/>
        </w:rPr>
      </w:pPr>
    </w:p>
    <w:p w:rsidR="00155547" w:rsidRDefault="00155547" w:rsidP="004C7732">
      <w:pPr>
        <w:jc w:val="both"/>
        <w:rPr>
          <w:sz w:val="24"/>
          <w:szCs w:val="24"/>
        </w:rPr>
      </w:pPr>
    </w:p>
    <w:p w:rsidR="00155547" w:rsidRDefault="00155547" w:rsidP="00971C51">
      <w:pPr>
        <w:pStyle w:val="Sous-titre"/>
      </w:pPr>
      <w:bookmarkStart w:id="214" w:name="_Toc9399849"/>
      <w:r>
        <w:t>Site web de l’EQIMA</w:t>
      </w:r>
      <w:bookmarkEnd w:id="214"/>
      <w:ins w:id="215" w:author="Toky Hajatiana RABOANARY" w:date="2019-07-05T17:43:00Z">
        <w:r w:rsidR="001279B9">
          <w:t xml:space="preserve"> (Ary toa vazaha be fa tsy misy Gasy iiiii ?)</w:t>
        </w:r>
      </w:ins>
    </w:p>
    <w:p w:rsidR="00EE16FC" w:rsidRDefault="00EE16FC" w:rsidP="004C7732">
      <w:pPr>
        <w:tabs>
          <w:tab w:val="left" w:pos="3000"/>
        </w:tabs>
        <w:jc w:val="both"/>
        <w:rPr>
          <w:sz w:val="24"/>
          <w:szCs w:val="24"/>
        </w:rPr>
      </w:pPr>
    </w:p>
    <w:p w:rsidR="00EE16FC" w:rsidRPr="00D40BB7" w:rsidRDefault="00EE16FC" w:rsidP="00D40BB7">
      <w:pPr>
        <w:pStyle w:val="Titre3"/>
      </w:pPr>
      <w:bookmarkStart w:id="216" w:name="_Toc9400032"/>
      <w:r w:rsidRPr="00D40BB7">
        <w:t>ByEQIMA:</w:t>
      </w:r>
      <w:bookmarkEnd w:id="216"/>
    </w:p>
    <w:p w:rsidR="00EE16FC" w:rsidRPr="00EE16FC" w:rsidRDefault="00EE16FC" w:rsidP="004C7732">
      <w:pPr>
        <w:tabs>
          <w:tab w:val="left" w:pos="3000"/>
        </w:tabs>
        <w:jc w:val="both"/>
        <w:rPr>
          <w:sz w:val="24"/>
          <w:szCs w:val="24"/>
        </w:rPr>
      </w:pPr>
      <w:r w:rsidRPr="00EE16FC">
        <w:rPr>
          <w:sz w:val="24"/>
          <w:szCs w:val="24"/>
        </w:rPr>
        <w:t>ByEQIMA est l’activité d’éditeur de logiciels à destination du marché, des outils de gestion de contenus appartenant à la start-up EQIMA.</w:t>
      </w:r>
    </w:p>
    <w:p w:rsidR="00EE16FC" w:rsidRPr="00EE16FC" w:rsidRDefault="00EE16FC" w:rsidP="004C7732">
      <w:pPr>
        <w:tabs>
          <w:tab w:val="left" w:pos="567"/>
        </w:tabs>
        <w:jc w:val="both"/>
        <w:rPr>
          <w:sz w:val="24"/>
          <w:szCs w:val="24"/>
        </w:rPr>
      </w:pPr>
      <w:r w:rsidRPr="00EE16FC">
        <w:rPr>
          <w:sz w:val="24"/>
          <w:szCs w:val="24"/>
        </w:rPr>
        <w:tab/>
        <w:t>La start-up a besoin d’un accélérateur pour développer les ventes en ligne qui est fortement dépendant de la présence dans les annuaires de références mais aussi de l’augmentation conséquente du nombre de visites.</w:t>
      </w:r>
    </w:p>
    <w:p w:rsidR="00EE16FC" w:rsidDel="001279B9" w:rsidRDefault="00EE16FC" w:rsidP="004C7732">
      <w:pPr>
        <w:tabs>
          <w:tab w:val="left" w:pos="3000"/>
        </w:tabs>
        <w:jc w:val="both"/>
        <w:rPr>
          <w:del w:id="217" w:author="Toky Hajatiana RABOANARY" w:date="2019-07-05T17:43:00Z"/>
          <w:sz w:val="24"/>
          <w:szCs w:val="24"/>
        </w:rPr>
      </w:pPr>
      <w:r w:rsidRPr="00EE16FC">
        <w:rPr>
          <w:sz w:val="24"/>
          <w:szCs w:val="24"/>
        </w:rPr>
        <w:lastRenderedPageBreak/>
        <w:t>La start-up a une deuxième source de revenus qui est la prestation offshore de développement web (développement spécifique provenant de donneurs d’ordres, développement avancé de boutique e-commerce, etc…)</w:t>
      </w:r>
    </w:p>
    <w:p w:rsidR="001279B9" w:rsidRDefault="001279B9" w:rsidP="004C7732">
      <w:pPr>
        <w:tabs>
          <w:tab w:val="left" w:pos="3000"/>
        </w:tabs>
        <w:jc w:val="both"/>
        <w:rPr>
          <w:ins w:id="218" w:author="Toky Hajatiana RABOANARY" w:date="2019-07-05T17:43:00Z"/>
          <w:sz w:val="24"/>
          <w:szCs w:val="24"/>
        </w:rPr>
      </w:pPr>
    </w:p>
    <w:p w:rsidR="001279B9" w:rsidRDefault="001279B9" w:rsidP="004C7732">
      <w:pPr>
        <w:tabs>
          <w:tab w:val="left" w:pos="3000"/>
        </w:tabs>
        <w:jc w:val="both"/>
        <w:rPr>
          <w:ins w:id="219" w:author="Toky Hajatiana RABOANARY" w:date="2019-07-05T17:43:00Z"/>
          <w:sz w:val="24"/>
          <w:szCs w:val="24"/>
        </w:rPr>
      </w:pPr>
      <w:ins w:id="220" w:author="Toky Hajatiana RABOANARY" w:date="2019-07-05T17:43:00Z">
        <w:r>
          <w:rPr>
            <w:sz w:val="24"/>
            <w:szCs w:val="24"/>
          </w:rPr>
          <w:t>Voici quelques chiffres :</w:t>
        </w:r>
      </w:ins>
    </w:p>
    <w:p w:rsidR="00EE16FC" w:rsidRPr="00EE16FC" w:rsidDel="001279B9" w:rsidRDefault="00EE16FC" w:rsidP="004C7732">
      <w:pPr>
        <w:tabs>
          <w:tab w:val="left" w:pos="3000"/>
        </w:tabs>
        <w:jc w:val="both"/>
        <w:rPr>
          <w:del w:id="221" w:author="Toky Hajatiana RABOANARY" w:date="2019-07-05T17:43:00Z"/>
          <w:sz w:val="24"/>
          <w:szCs w:val="24"/>
        </w:rPr>
      </w:pPr>
      <w:del w:id="222" w:author="Toky Hajatiana RABOANARY" w:date="2019-07-05T17:43:00Z">
        <w:r w:rsidRPr="00EE16FC" w:rsidDel="001279B9">
          <w:rPr>
            <w:sz w:val="24"/>
            <w:szCs w:val="24"/>
          </w:rPr>
          <w:delText>Quelques chiffres :</w:delText>
        </w:r>
      </w:del>
    </w:p>
    <w:p w:rsidR="00EE16FC" w:rsidRPr="00EE16FC" w:rsidRDefault="00EE16FC" w:rsidP="00D47E7E">
      <w:pPr>
        <w:pStyle w:val="Paragraphedeliste"/>
        <w:numPr>
          <w:ilvl w:val="1"/>
          <w:numId w:val="1"/>
        </w:numPr>
        <w:tabs>
          <w:tab w:val="left" w:pos="567"/>
        </w:tabs>
        <w:jc w:val="both"/>
        <w:rPr>
          <w:sz w:val="24"/>
          <w:szCs w:val="24"/>
        </w:rPr>
      </w:pPr>
      <w:r w:rsidRPr="00EE16FC">
        <w:rPr>
          <w:sz w:val="24"/>
          <w:szCs w:val="24"/>
        </w:rPr>
        <w:t>20 000 visiteurs par mois</w:t>
      </w:r>
      <w:ins w:id="223" w:author="Toky Hajatiana RABOANARY" w:date="2019-07-05T17:43:00Z">
        <w:r w:rsidR="001279B9">
          <w:rPr>
            <w:sz w:val="24"/>
            <w:szCs w:val="24"/>
          </w:rPr>
          <w:t>,</w:t>
        </w:r>
      </w:ins>
    </w:p>
    <w:p w:rsidR="00EE16FC" w:rsidRPr="00EE16FC" w:rsidRDefault="00EE16FC" w:rsidP="00D47E7E">
      <w:pPr>
        <w:pStyle w:val="Paragraphedeliste"/>
        <w:numPr>
          <w:ilvl w:val="1"/>
          <w:numId w:val="1"/>
        </w:numPr>
        <w:tabs>
          <w:tab w:val="left" w:pos="567"/>
        </w:tabs>
        <w:jc w:val="both"/>
        <w:rPr>
          <w:sz w:val="24"/>
          <w:szCs w:val="24"/>
        </w:rPr>
      </w:pPr>
      <w:r w:rsidRPr="00EE16FC">
        <w:rPr>
          <w:sz w:val="24"/>
          <w:szCs w:val="24"/>
        </w:rPr>
        <w:t>35 produits Joomla en rayon</w:t>
      </w:r>
      <w:ins w:id="224" w:author="Toky Hajatiana RABOANARY" w:date="2019-07-05T17:43:00Z">
        <w:r w:rsidR="001279B9">
          <w:rPr>
            <w:sz w:val="24"/>
            <w:szCs w:val="24"/>
          </w:rPr>
          <w:t>,</w:t>
        </w:r>
      </w:ins>
    </w:p>
    <w:p w:rsidR="00EE16FC" w:rsidRPr="00EE16FC" w:rsidRDefault="00EE16FC" w:rsidP="00D47E7E">
      <w:pPr>
        <w:pStyle w:val="Paragraphedeliste"/>
        <w:numPr>
          <w:ilvl w:val="1"/>
          <w:numId w:val="1"/>
        </w:numPr>
        <w:tabs>
          <w:tab w:val="left" w:pos="567"/>
        </w:tabs>
        <w:jc w:val="both"/>
        <w:rPr>
          <w:sz w:val="24"/>
          <w:szCs w:val="24"/>
        </w:rPr>
      </w:pPr>
      <w:r w:rsidRPr="00EE16FC">
        <w:rPr>
          <w:sz w:val="24"/>
          <w:szCs w:val="24"/>
        </w:rPr>
        <w:t>10 produits WordPress</w:t>
      </w:r>
      <w:ins w:id="225" w:author="Toky Hajatiana RABOANARY" w:date="2019-07-05T17:43:00Z">
        <w:r w:rsidR="001279B9">
          <w:rPr>
            <w:sz w:val="24"/>
            <w:szCs w:val="24"/>
          </w:rPr>
          <w:t>,</w:t>
        </w:r>
      </w:ins>
    </w:p>
    <w:p w:rsidR="00EE16FC" w:rsidRDefault="00EE16FC" w:rsidP="00D47E7E">
      <w:pPr>
        <w:pStyle w:val="Paragraphedeliste"/>
        <w:numPr>
          <w:ilvl w:val="1"/>
          <w:numId w:val="1"/>
        </w:numPr>
        <w:tabs>
          <w:tab w:val="left" w:pos="567"/>
        </w:tabs>
        <w:jc w:val="both"/>
        <w:rPr>
          <w:sz w:val="24"/>
          <w:szCs w:val="24"/>
        </w:rPr>
      </w:pPr>
      <w:r w:rsidRPr="00EE16FC">
        <w:rPr>
          <w:sz w:val="24"/>
          <w:szCs w:val="24"/>
        </w:rPr>
        <w:t>+ de 1400 membres enregistrés</w:t>
      </w:r>
      <w:ins w:id="226" w:author="Toky Hajatiana RABOANARY" w:date="2019-07-05T17:44:00Z">
        <w:r w:rsidR="001279B9">
          <w:rPr>
            <w:sz w:val="24"/>
            <w:szCs w:val="24"/>
          </w:rPr>
          <w:t>. (Rehefa mitanisa dia tokony hanatina phrase ohatran’izao)</w:t>
        </w:r>
      </w:ins>
    </w:p>
    <w:p w:rsidR="0022329F" w:rsidRDefault="0022329F" w:rsidP="0022329F">
      <w:pPr>
        <w:tabs>
          <w:tab w:val="left" w:pos="567"/>
        </w:tabs>
        <w:jc w:val="both"/>
        <w:rPr>
          <w:sz w:val="24"/>
          <w:szCs w:val="24"/>
        </w:rPr>
      </w:pPr>
    </w:p>
    <w:p w:rsidR="0022329F" w:rsidRPr="0022329F" w:rsidRDefault="0022329F" w:rsidP="0022329F">
      <w:pPr>
        <w:tabs>
          <w:tab w:val="left" w:pos="567"/>
        </w:tabs>
        <w:jc w:val="both"/>
        <w:rPr>
          <w:sz w:val="24"/>
          <w:szCs w:val="24"/>
        </w:rPr>
      </w:pPr>
    </w:p>
    <w:p w:rsidR="001279B9" w:rsidRDefault="001279B9" w:rsidP="004C7732">
      <w:pPr>
        <w:tabs>
          <w:tab w:val="left" w:pos="567"/>
        </w:tabs>
        <w:jc w:val="both"/>
        <w:rPr>
          <w:ins w:id="227" w:author="Toky Hajatiana RABOANARY" w:date="2019-07-05T17:44:00Z"/>
          <w:sz w:val="24"/>
          <w:szCs w:val="24"/>
        </w:rPr>
      </w:pPr>
    </w:p>
    <w:p w:rsidR="00EE16FC" w:rsidRPr="00EE16FC" w:rsidRDefault="001279B9" w:rsidP="004C7732">
      <w:pPr>
        <w:tabs>
          <w:tab w:val="left" w:pos="567"/>
        </w:tabs>
        <w:jc w:val="both"/>
        <w:rPr>
          <w:sz w:val="24"/>
          <w:szCs w:val="24"/>
        </w:rPr>
      </w:pPr>
      <w:ins w:id="228" w:author="Toky Hajatiana RABOANARY" w:date="2019-07-05T17:44:00Z">
        <w:r>
          <w:rPr>
            <w:sz w:val="24"/>
            <w:szCs w:val="24"/>
          </w:rPr>
          <w:t xml:space="preserve">L’entreprise cible </w:t>
        </w:r>
      </w:ins>
      <w:del w:id="229" w:author="Toky Hajatiana RABOANARY" w:date="2019-07-05T17:44:00Z">
        <w:r w:rsidR="00EE16FC" w:rsidRPr="00EE16FC" w:rsidDel="001279B9">
          <w:rPr>
            <w:sz w:val="24"/>
            <w:szCs w:val="24"/>
          </w:rPr>
          <w:delText xml:space="preserve">Marché </w:delText>
        </w:r>
      </w:del>
      <w:r w:rsidR="00EE16FC" w:rsidRPr="00EE16FC">
        <w:rPr>
          <w:sz w:val="24"/>
          <w:szCs w:val="24"/>
        </w:rPr>
        <w:t>cible :</w:t>
      </w:r>
    </w:p>
    <w:p w:rsidR="00EE16FC" w:rsidRPr="00EE16FC" w:rsidRDefault="00EE16FC" w:rsidP="00D47E7E">
      <w:pPr>
        <w:pStyle w:val="Paragraphedeliste"/>
        <w:numPr>
          <w:ilvl w:val="1"/>
          <w:numId w:val="1"/>
        </w:numPr>
        <w:tabs>
          <w:tab w:val="left" w:pos="567"/>
        </w:tabs>
        <w:jc w:val="both"/>
        <w:rPr>
          <w:sz w:val="24"/>
          <w:szCs w:val="24"/>
        </w:rPr>
      </w:pPr>
      <w:r w:rsidRPr="00EE16FC">
        <w:rPr>
          <w:sz w:val="24"/>
          <w:szCs w:val="24"/>
        </w:rPr>
        <w:t>Les utilisateurs des CMS (gestion de contenu) tel que Joomla, WordPress et Prestashop</w:t>
      </w:r>
      <w:ins w:id="230" w:author="Toky Hajatiana RABOANARY" w:date="2019-07-05T17:44:00Z">
        <w:r w:rsidR="001279B9">
          <w:rPr>
            <w:sz w:val="24"/>
            <w:szCs w:val="24"/>
          </w:rPr>
          <w:t> ;</w:t>
        </w:r>
      </w:ins>
    </w:p>
    <w:p w:rsidR="00B74E20" w:rsidRDefault="00EE16FC" w:rsidP="00D47E7E">
      <w:pPr>
        <w:pStyle w:val="Paragraphedeliste"/>
        <w:numPr>
          <w:ilvl w:val="1"/>
          <w:numId w:val="1"/>
        </w:numPr>
        <w:tabs>
          <w:tab w:val="left" w:pos="567"/>
        </w:tabs>
        <w:jc w:val="both"/>
        <w:rPr>
          <w:sz w:val="24"/>
          <w:szCs w:val="24"/>
        </w:rPr>
      </w:pPr>
      <w:r w:rsidRPr="00EE16FC">
        <w:rPr>
          <w:sz w:val="24"/>
          <w:szCs w:val="24"/>
        </w:rPr>
        <w:t>Zone géographique</w:t>
      </w:r>
      <w:del w:id="231" w:author="Toky Hajatiana RABOANARY" w:date="2019-07-05T17:45:00Z">
        <w:r w:rsidRPr="00EE16FC" w:rsidDel="001279B9">
          <w:rPr>
            <w:sz w:val="24"/>
            <w:szCs w:val="24"/>
          </w:rPr>
          <w:delText xml:space="preserve"> :</w:delText>
        </w:r>
      </w:del>
      <w:r w:rsidRPr="00EE16FC">
        <w:rPr>
          <w:sz w:val="24"/>
          <w:szCs w:val="24"/>
        </w:rPr>
        <w:t xml:space="preserve"> internationale (francophone puis anglophone)</w:t>
      </w:r>
      <w:ins w:id="232" w:author="Toky Hajatiana RABOANARY" w:date="2019-07-05T17:44:00Z">
        <w:r w:rsidR="001279B9">
          <w:rPr>
            <w:sz w:val="24"/>
            <w:szCs w:val="24"/>
          </w:rPr>
          <w:t>.</w:t>
        </w:r>
      </w:ins>
    </w:p>
    <w:p w:rsidR="00B74E20" w:rsidRDefault="00B74E20" w:rsidP="004C7732">
      <w:pPr>
        <w:jc w:val="both"/>
      </w:pPr>
    </w:p>
    <w:p w:rsidR="00EE16FC" w:rsidRDefault="00B74E20" w:rsidP="00D40BB7">
      <w:pPr>
        <w:pStyle w:val="Titre3"/>
      </w:pPr>
      <w:bookmarkStart w:id="233" w:name="_Toc9400033"/>
      <w:r w:rsidRPr="00B74E20">
        <w:t>Organigramme de l’EQIMA</w:t>
      </w:r>
      <w:bookmarkEnd w:id="233"/>
    </w:p>
    <w:p w:rsidR="00D40BB7" w:rsidRPr="0022329F" w:rsidRDefault="00D40BB7" w:rsidP="00D40BB7">
      <w:pPr>
        <w:rPr>
          <w:sz w:val="24"/>
          <w:szCs w:val="24"/>
        </w:rPr>
      </w:pPr>
      <w:r w:rsidRPr="0022329F">
        <w:rPr>
          <w:sz w:val="24"/>
          <w:szCs w:val="24"/>
        </w:rPr>
        <w:t>On va voir la représentation de l’organigramme de l’Entreprise</w:t>
      </w:r>
    </w:p>
    <w:p w:rsidR="00D40BB7" w:rsidRPr="00D40BB7" w:rsidRDefault="00D40BB7" w:rsidP="00D40BB7"/>
    <w:p w:rsidR="00B74E20" w:rsidRDefault="00F5514A" w:rsidP="004C7732">
      <w:pPr>
        <w:jc w:val="both"/>
        <w:rPr>
          <w:u w:val="single"/>
        </w:rPr>
      </w:pPr>
      <w:r>
        <w:rPr>
          <w:noProof/>
        </w:rPr>
        <mc:AlternateContent>
          <mc:Choice Requires="wps">
            <w:drawing>
              <wp:anchor distT="0" distB="0" distL="114300" distR="114300" simplePos="0" relativeHeight="251662336" behindDoc="0" locked="0" layoutInCell="1" allowOverlap="1" wp14:anchorId="0B38C602">
                <wp:simplePos x="0" y="0"/>
                <wp:positionH relativeFrom="margin">
                  <wp:posOffset>1342390</wp:posOffset>
                </wp:positionH>
                <wp:positionV relativeFrom="paragraph">
                  <wp:posOffset>56515</wp:posOffset>
                </wp:positionV>
                <wp:extent cx="3028950" cy="583565"/>
                <wp:effectExtent l="0" t="0" r="82550" b="76835"/>
                <wp:wrapNone/>
                <wp:docPr id="106" name="Rectangle à coins arrondis 10737419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28950" cy="583565"/>
                        </a:xfrm>
                        <a:prstGeom prst="roundRect">
                          <a:avLst>
                            <a:gd name="adj" fmla="val 16667"/>
                          </a:avLst>
                        </a:prstGeom>
                        <a:solidFill>
                          <a:srgbClr val="FFFFFF"/>
                        </a:solidFill>
                        <a:ln w="9525">
                          <a:solidFill>
                            <a:sysClr val="windowText" lastClr="000000">
                              <a:lumMod val="100000"/>
                              <a:lumOff val="0"/>
                            </a:sysClr>
                          </a:solidFill>
                          <a:round/>
                          <a:headEnd/>
                          <a:tailEnd/>
                        </a:ln>
                        <a:effectLst>
                          <a:outerShdw dist="107763" dir="2700000" algn="ctr" rotWithShape="0">
                            <a:srgbClr val="808080">
                              <a:alpha val="50000"/>
                            </a:srgbClr>
                          </a:outerShdw>
                        </a:effectLst>
                      </wps:spPr>
                      <wps:txbx>
                        <w:txbxContent>
                          <w:p w:rsidR="001402C3" w:rsidRPr="00C30D04" w:rsidRDefault="001402C3" w:rsidP="00B74E20">
                            <w:pPr>
                              <w:jc w:val="center"/>
                              <w:rPr>
                                <w:rFonts w:ascii="Verdana" w:hAnsi="Verdana"/>
                                <w:b/>
                              </w:rPr>
                            </w:pPr>
                            <w:r w:rsidRPr="00C30D04">
                              <w:rPr>
                                <w:rFonts w:ascii="Verdana" w:hAnsi="Verdana"/>
                                <w:b/>
                              </w:rPr>
                              <w:t>MANAGER BUSINESS DEVELOPPEMENT</w:t>
                            </w:r>
                          </w:p>
                          <w:p w:rsidR="001402C3" w:rsidRPr="003C4EDE" w:rsidRDefault="001402C3" w:rsidP="00B74E20">
                            <w:pPr>
                              <w:jc w:val="center"/>
                              <w:rPr>
                                <w:rFonts w:ascii="Verdana" w:hAnsi="Verdana" w:cstheme="minorHAnsi"/>
                                <w:b/>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B38C602" id="Rectangle à coins arrondis 1073741907" o:spid="_x0000_s1026" style="position:absolute;left:0;text-align:left;margin-left:105.7pt;margin-top:4.45pt;width:238.5pt;height:45.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">
                <v:shadow on="t" opacity=".5" offset="6pt,6pt"/>
                <v:path arrowok="t"/>
                <v:textbox>
                  <w:txbxContent>
                    <w:p w:rsidR="001402C3" w:rsidRPr="00C30D04" w:rsidRDefault="001402C3" w:rsidP="00B74E20">
                      <w:pPr>
                        <w:jc w:val="center"/>
                        <w:rPr>
                          <w:rFonts w:ascii="Verdana" w:hAnsi="Verdana"/>
                          <w:b/>
                        </w:rPr>
                      </w:pPr>
                      <w:r w:rsidRPr="00C30D04">
                        <w:rPr>
                          <w:rFonts w:ascii="Verdana" w:hAnsi="Verdana"/>
                          <w:b/>
                        </w:rPr>
                        <w:t>MANAGER BUSINESS DEVELOPPEMENT</w:t>
                      </w:r>
                    </w:p>
                    <w:p w:rsidR="001402C3" w:rsidRPr="003C4EDE" w:rsidRDefault="001402C3" w:rsidP="00B74E20">
                      <w:pPr>
                        <w:jc w:val="center"/>
                        <w:rPr>
                          <w:rFonts w:ascii="Verdana" w:hAnsi="Verdana" w:cstheme="minorHAnsi"/>
                          <w:b/>
                          <w:sz w:val="28"/>
                          <w:szCs w:val="28"/>
                        </w:rPr>
                      </w:pPr>
                    </w:p>
                  </w:txbxContent>
                </v:textbox>
                <w10:wrap anchorx="margin"/>
              </v:roundrect>
            </w:pict>
          </mc:Fallback>
        </mc:AlternateContent>
      </w:r>
    </w:p>
    <w:p w:rsidR="00B74E20" w:rsidRPr="00B74E20" w:rsidRDefault="00F5514A" w:rsidP="004C7732">
      <w:pPr>
        <w:jc w:val="both"/>
      </w:pPr>
      <w:r>
        <w:rPr>
          <w:noProof/>
        </w:rPr>
        <mc:AlternateContent>
          <mc:Choice Requires="wps">
            <w:drawing>
              <wp:anchor distT="0" distB="0" distL="114300" distR="114300" simplePos="0" relativeHeight="251663360" behindDoc="0" locked="0" layoutInCell="1" allowOverlap="1" wp14:anchorId="4AE3DD44">
                <wp:simplePos x="0" y="0"/>
                <wp:positionH relativeFrom="margin">
                  <wp:posOffset>2881630</wp:posOffset>
                </wp:positionH>
                <wp:positionV relativeFrom="paragraph">
                  <wp:posOffset>316865</wp:posOffset>
                </wp:positionV>
                <wp:extent cx="635" cy="553085"/>
                <wp:effectExtent l="0" t="0" r="12065" b="5715"/>
                <wp:wrapNone/>
                <wp:docPr id="105" name="Connecteur droit avec flèche 10737419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553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0F2DB3" id="_x0000_t32" coordsize="21600,21600" o:spt="32" o:oned="t" path="m,l21600,21600e" filled="f">
                <v:path arrowok="t" fillok="f" o:connecttype="none"/>
                <o:lock v:ext="edit" shapetype="t"/>
              </v:shapetype>
              <v:shape id="Connecteur droit avec flèche 1073741970" o:spid="_x0000_s1026" type="#_x0000_t32" style="position:absolute;margin-left:226.9pt;margin-top:24.95pt;width:.05pt;height:43.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">
                <o:lock v:ext="edit" shapetype="f"/>
                <w10:wrap anchorx="margin"/>
              </v:shape>
            </w:pict>
          </mc:Fallback>
        </mc:AlternateContent>
      </w:r>
    </w:p>
    <w:p w:rsidR="00B74E20" w:rsidRDefault="00B74E20" w:rsidP="004C7732">
      <w:pPr>
        <w:jc w:val="both"/>
      </w:pPr>
    </w:p>
    <w:p w:rsidR="00B74E20" w:rsidRDefault="00F5514A" w:rsidP="004C7732">
      <w:pPr>
        <w:jc w:val="both"/>
      </w:pPr>
      <w:r>
        <w:rPr>
          <w:noProof/>
        </w:rPr>
        <mc:AlternateContent>
          <mc:Choice Requires="wpg">
            <w:drawing>
              <wp:anchor distT="0" distB="0" distL="114300" distR="114300" simplePos="0" relativeHeight="251664384" behindDoc="0" locked="0" layoutInCell="1" allowOverlap="1" wp14:anchorId="1BF6489B">
                <wp:simplePos x="0" y="0"/>
                <wp:positionH relativeFrom="column">
                  <wp:posOffset>-685165</wp:posOffset>
                </wp:positionH>
                <wp:positionV relativeFrom="paragraph">
                  <wp:posOffset>223520</wp:posOffset>
                </wp:positionV>
                <wp:extent cx="6896100" cy="1389380"/>
                <wp:effectExtent l="0" t="0" r="76200" b="71120"/>
                <wp:wrapNone/>
                <wp:docPr id="99"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6100" cy="1389380"/>
                          <a:chOff x="736" y="2740"/>
                          <a:chExt cx="10576" cy="1464"/>
                        </a:xfrm>
                      </wpg:grpSpPr>
                      <wps:wsp>
                        <wps:cNvPr id="100" name="AutoShape 19"/>
                        <wps:cNvSpPr>
                          <a:spLocks/>
                        </wps:cNvSpPr>
                        <wps:spPr bwMode="auto">
                          <a:xfrm>
                            <a:off x="5295" y="2740"/>
                            <a:ext cx="1695" cy="615"/>
                          </a:xfrm>
                          <a:prstGeom prst="roundRect">
                            <a:avLst>
                              <a:gd name="adj" fmla="val 16667"/>
                            </a:avLst>
                          </a:prstGeom>
                          <a:solidFill>
                            <a:srgbClr val="FFFFFF"/>
                          </a:solidFill>
                          <a:ln w="9525">
                            <a:solidFill>
                              <a:sysClr val="windowText" lastClr="000000">
                                <a:lumMod val="100000"/>
                                <a:lumOff val="0"/>
                              </a:sysClr>
                            </a:solidFill>
                            <a:round/>
                            <a:headEnd/>
                            <a:tailEnd/>
                          </a:ln>
                          <a:effectLst>
                            <a:outerShdw dist="107763" dir="2700000" algn="ctr" rotWithShape="0">
                              <a:srgbClr val="808080">
                                <a:alpha val="50000"/>
                              </a:srgbClr>
                            </a:outerShdw>
                          </a:effectLst>
                        </wps:spPr>
                        <wps:txbx>
                          <w:txbxContent>
                            <w:p w:rsidR="001402C3" w:rsidRPr="003C4EDE" w:rsidRDefault="001402C3" w:rsidP="00B74E20">
                              <w:pPr>
                                <w:jc w:val="center"/>
                                <w:rPr>
                                  <w:rFonts w:ascii="Verdana" w:hAnsi="Verdana" w:cstheme="minorHAnsi"/>
                                  <w:b/>
                                  <w:sz w:val="28"/>
                                  <w:szCs w:val="28"/>
                                </w:rPr>
                              </w:pPr>
                              <w:r w:rsidRPr="003C4EDE">
                                <w:rPr>
                                  <w:rFonts w:ascii="Verdana" w:hAnsi="Verdana" w:cstheme="minorHAnsi"/>
                                  <w:b/>
                                  <w:sz w:val="28"/>
                                  <w:szCs w:val="28"/>
                                </w:rPr>
                                <w:t>DSI</w:t>
                              </w:r>
                            </w:p>
                          </w:txbxContent>
                        </wps:txbx>
                        <wps:bodyPr rot="0" vert="horz" wrap="square" lIns="91440" tIns="45720" rIns="91440" bIns="45720" anchor="t" anchorCtr="0" upright="1">
                          <a:noAutofit/>
                        </wps:bodyPr>
                      </wps:wsp>
                      <wps:wsp>
                        <wps:cNvPr id="101" name="AutoShape 99"/>
                        <wps:cNvSpPr>
                          <a:spLocks/>
                        </wps:cNvSpPr>
                        <wps:spPr bwMode="auto">
                          <a:xfrm>
                            <a:off x="7675" y="3533"/>
                            <a:ext cx="3637" cy="671"/>
                          </a:xfrm>
                          <a:prstGeom prst="roundRect">
                            <a:avLst>
                              <a:gd name="adj" fmla="val 16667"/>
                            </a:avLst>
                          </a:prstGeom>
                          <a:solidFill>
                            <a:srgbClr val="FFFFFF"/>
                          </a:solidFill>
                          <a:ln w="9525">
                            <a:solidFill>
                              <a:srgbClr val="000000"/>
                            </a:solidFill>
                            <a:round/>
                            <a:headEnd/>
                            <a:tailEnd/>
                          </a:ln>
                          <a:effectLst>
                            <a:outerShdw dist="107763" dir="2700000" algn="ctr" rotWithShape="0">
                              <a:srgbClr val="808080">
                                <a:alpha val="50000"/>
                              </a:srgbClr>
                            </a:outerShdw>
                          </a:effectLst>
                        </wps:spPr>
                        <wps:txbx>
                          <w:txbxContent>
                            <w:p w:rsidR="001402C3" w:rsidRPr="00CE54F9" w:rsidRDefault="001402C3" w:rsidP="00B74E20">
                              <w:pPr>
                                <w:jc w:val="center"/>
                                <w:rPr>
                                  <w:rFonts w:ascii="Verdana" w:hAnsi="Verdana"/>
                                </w:rPr>
                              </w:pPr>
                              <w:r>
                                <w:rPr>
                                  <w:rFonts w:ascii="Verdana" w:hAnsi="Verdana"/>
                                </w:rPr>
                                <w:t xml:space="preserve">DEVELOPPEURS WEB </w:t>
                              </w:r>
                            </w:p>
                          </w:txbxContent>
                        </wps:txbx>
                        <wps:bodyPr rot="0" vert="horz" wrap="square" lIns="91440" tIns="45720" rIns="91440" bIns="45720" anchor="t" anchorCtr="0" upright="1">
                          <a:noAutofit/>
                        </wps:bodyPr>
                      </wps:wsp>
                      <wps:wsp>
                        <wps:cNvPr id="102" name="AutoShape 100"/>
                        <wps:cNvSpPr>
                          <a:spLocks/>
                        </wps:cNvSpPr>
                        <wps:spPr bwMode="auto">
                          <a:xfrm>
                            <a:off x="736" y="3533"/>
                            <a:ext cx="3696" cy="631"/>
                          </a:xfrm>
                          <a:prstGeom prst="roundRect">
                            <a:avLst>
                              <a:gd name="adj" fmla="val 16667"/>
                            </a:avLst>
                          </a:prstGeom>
                          <a:solidFill>
                            <a:srgbClr val="FFFFFF"/>
                          </a:solidFill>
                          <a:ln w="9525">
                            <a:solidFill>
                              <a:srgbClr val="000000"/>
                            </a:solidFill>
                            <a:round/>
                            <a:headEnd/>
                            <a:tailEnd/>
                          </a:ln>
                          <a:effectLst>
                            <a:outerShdw dist="107763" dir="2700000" algn="ctr" rotWithShape="0">
                              <a:srgbClr val="808080">
                                <a:alpha val="50000"/>
                              </a:srgbClr>
                            </a:outerShdw>
                          </a:effectLst>
                        </wps:spPr>
                        <wps:txbx>
                          <w:txbxContent>
                            <w:p w:rsidR="001402C3" w:rsidRPr="00CE54F9" w:rsidRDefault="001402C3" w:rsidP="00B74E20">
                              <w:pPr>
                                <w:jc w:val="center"/>
                                <w:rPr>
                                  <w:rFonts w:ascii="Verdana" w:hAnsi="Verdana"/>
                                </w:rPr>
                              </w:pPr>
                              <w:r>
                                <w:rPr>
                                  <w:rFonts w:ascii="Verdana" w:hAnsi="Verdana"/>
                                </w:rPr>
                                <w:t>INTEGRATEURS WEB</w:t>
                              </w:r>
                            </w:p>
                          </w:txbxContent>
                        </wps:txbx>
                        <wps:bodyPr rot="0" vert="horz" wrap="square" lIns="91440" tIns="45720" rIns="91440" bIns="45720" anchor="t" anchorCtr="0" upright="1">
                          <a:noAutofit/>
                        </wps:bodyPr>
                      </wps:wsp>
                      <wps:wsp>
                        <wps:cNvPr id="103" name="AutoShape 105"/>
                        <wps:cNvCnPr>
                          <a:cxnSpLocks/>
                        </wps:cNvCnPr>
                        <wps:spPr bwMode="auto">
                          <a:xfrm>
                            <a:off x="4516" y="3935"/>
                            <a:ext cx="301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AutoShape 23"/>
                        <wps:cNvCnPr>
                          <a:cxnSpLocks/>
                        </wps:cNvCnPr>
                        <wps:spPr bwMode="auto">
                          <a:xfrm>
                            <a:off x="6077" y="3352"/>
                            <a:ext cx="1" cy="5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F6489B" id="Groupe 1" o:spid="_x0000_s1027" style="position:absolute;left:0;text-align:left;margin-left:-53.95pt;margin-top:17.6pt;width:543pt;height:109.4pt;z-index:251664384;mso-width-relative:margin;mso-height-relative:margin" coordorigin="736,2740" coordsize="10576,1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">
                <v:roundrect id="AutoShape 19" o:spid="_x0000_s1028" style="position:absolute;left:5295;top:2740;width:1695;height:6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">
                  <v:shadow on="t" opacity=".5" offset="6pt,6pt"/>
                  <v:path arrowok="t"/>
                  <v:textbox>
                    <w:txbxContent>
                      <w:p w:rsidR="001402C3" w:rsidRPr="003C4EDE" w:rsidRDefault="001402C3" w:rsidP="00B74E20">
                        <w:pPr>
                          <w:jc w:val="center"/>
                          <w:rPr>
                            <w:rFonts w:ascii="Verdana" w:hAnsi="Verdana" w:cstheme="minorHAnsi"/>
                            <w:b/>
                            <w:sz w:val="28"/>
                            <w:szCs w:val="28"/>
                          </w:rPr>
                        </w:pPr>
                        <w:r w:rsidRPr="003C4EDE">
                          <w:rPr>
                            <w:rFonts w:ascii="Verdana" w:hAnsi="Verdana" w:cstheme="minorHAnsi"/>
                            <w:b/>
                            <w:sz w:val="28"/>
                            <w:szCs w:val="28"/>
                          </w:rPr>
                          <w:t>DSI</w:t>
                        </w:r>
                      </w:p>
                    </w:txbxContent>
                  </v:textbox>
                </v:roundrect>
                <v:roundrect id="AutoShape 99" o:spid="_x0000_s1029" style="position:absolute;left:7675;top:3533;width:3637;height:6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">
                  <v:shadow on="t" opacity=".5" offset="6pt,6pt"/>
                  <v:path arrowok="t"/>
                  <v:textbox>
                    <w:txbxContent>
                      <w:p w:rsidR="001402C3" w:rsidRPr="00CE54F9" w:rsidRDefault="001402C3" w:rsidP="00B74E20">
                        <w:pPr>
                          <w:jc w:val="center"/>
                          <w:rPr>
                            <w:rFonts w:ascii="Verdana" w:hAnsi="Verdana"/>
                          </w:rPr>
                        </w:pPr>
                        <w:r>
                          <w:rPr>
                            <w:rFonts w:ascii="Verdana" w:hAnsi="Verdana"/>
                          </w:rPr>
                          <w:t xml:space="preserve">DEVELOPPEURS WEB </w:t>
                        </w:r>
                      </w:p>
                    </w:txbxContent>
                  </v:textbox>
                </v:roundrect>
                <v:roundrect id="AutoShape 100" o:spid="_x0000_s1030" style="position:absolute;left:736;top:3533;width:3696;height:6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">
                  <v:shadow on="t" opacity=".5" offset="6pt,6pt"/>
                  <v:path arrowok="t"/>
                  <v:textbox>
                    <w:txbxContent>
                      <w:p w:rsidR="001402C3" w:rsidRPr="00CE54F9" w:rsidRDefault="001402C3" w:rsidP="00B74E20">
                        <w:pPr>
                          <w:jc w:val="center"/>
                          <w:rPr>
                            <w:rFonts w:ascii="Verdana" w:hAnsi="Verdana"/>
                          </w:rPr>
                        </w:pPr>
                        <w:r>
                          <w:rPr>
                            <w:rFonts w:ascii="Verdana" w:hAnsi="Verdana"/>
                          </w:rPr>
                          <w:t>INTEGRATEURS WEB</w:t>
                        </w:r>
                      </w:p>
                    </w:txbxContent>
                  </v:textbox>
                </v:roundrect>
                <v:shape id="AutoShape 105" o:spid="_x0000_s1031" type="#_x0000_t32" style="position:absolute;left:4516;top:3935;width:30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">
                  <o:lock v:ext="edit" shapetype="f"/>
                </v:shape>
                <v:shape id="AutoShape 23" o:spid="_x0000_s1032" type="#_x0000_t32" style="position:absolute;left:6077;top:3352;width:1;height:5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">
                  <o:lock v:ext="edit" shapetype="f"/>
                </v:shape>
              </v:group>
            </w:pict>
          </mc:Fallback>
        </mc:AlternateContent>
      </w:r>
    </w:p>
    <w:p w:rsidR="00B74E20" w:rsidRDefault="00B74E20" w:rsidP="004C7732">
      <w:pPr>
        <w:jc w:val="both"/>
      </w:pPr>
    </w:p>
    <w:p w:rsidR="00B74E20" w:rsidRPr="00B74E20" w:rsidRDefault="00B74E20" w:rsidP="004C7732">
      <w:pPr>
        <w:jc w:val="both"/>
      </w:pPr>
    </w:p>
    <w:p w:rsidR="00B74E20" w:rsidRPr="00B74E20" w:rsidRDefault="00B74E20" w:rsidP="004C7732">
      <w:pPr>
        <w:jc w:val="both"/>
      </w:pPr>
    </w:p>
    <w:p w:rsidR="00B74E20" w:rsidRDefault="00B74E20" w:rsidP="004C7732">
      <w:pPr>
        <w:jc w:val="both"/>
      </w:pPr>
    </w:p>
    <w:p w:rsidR="00386F43" w:rsidRPr="00B74E20" w:rsidRDefault="00386F43" w:rsidP="004C7732">
      <w:pPr>
        <w:jc w:val="both"/>
      </w:pPr>
    </w:p>
    <w:p w:rsidR="00B74E20" w:rsidRDefault="00B74E20" w:rsidP="00D40BB7">
      <w:pPr>
        <w:pStyle w:val="Sous-titre"/>
      </w:pPr>
      <w:bookmarkStart w:id="234" w:name="_Toc9399850"/>
      <w:r>
        <w:t>Organigramme de l’EQIMA</w:t>
      </w:r>
      <w:bookmarkEnd w:id="234"/>
    </w:p>
    <w:p w:rsidR="001B1D8F" w:rsidRDefault="001B1D8F">
      <w:pPr>
        <w:sectPr w:rsidR="001B1D8F" w:rsidSect="003E0426">
          <w:headerReference w:type="default" r:id="rId22"/>
          <w:footerReference w:type="default" r:id="rId23"/>
          <w:pgSz w:w="11906" w:h="16838"/>
          <w:pgMar w:top="1417" w:right="1417" w:bottom="1417" w:left="1417" w:header="708" w:footer="708" w:gutter="0"/>
          <w:cols w:space="708"/>
          <w:docGrid w:linePitch="360"/>
        </w:sectPr>
      </w:pPr>
      <w:r>
        <w:br w:type="page"/>
      </w:r>
    </w:p>
    <w:p w:rsidR="001B1D8F" w:rsidRDefault="001B1D8F"/>
    <w:p w:rsidR="001B1D8F" w:rsidRPr="001B1D8F" w:rsidRDefault="001B1D8F" w:rsidP="001B1D8F"/>
    <w:p w:rsidR="001279B9" w:rsidRDefault="001279B9" w:rsidP="001B1D8F">
      <w:pPr>
        <w:pStyle w:val="Titre1"/>
        <w:rPr>
          <w:ins w:id="235" w:author="Toky Hajatiana RABOANARY" w:date="2019-07-05T17:47:00Z"/>
        </w:rPr>
      </w:pPr>
      <w:ins w:id="236" w:author="Toky Hajatiana RABOANARY" w:date="2019-07-05T17:45:00Z">
        <w:r>
          <w:lastRenderedPageBreak/>
          <w:t xml:space="preserve">Alohan ny hidirana amin’ity methode sy </w:t>
        </w:r>
      </w:ins>
      <w:ins w:id="237" w:author="Toky Hajatiana RABOANARY" w:date="2019-07-05T17:46:00Z">
        <w:r>
          <w:t xml:space="preserve">outils utilisées ity tokony asiana resaka bebe kokoa ilay </w:t>
        </w:r>
      </w:ins>
      <w:ins w:id="238" w:author="Toky Hajatiana RABOANARY" w:date="2019-07-05T17:47:00Z">
        <w:r>
          <w:t>projet …</w:t>
        </w:r>
      </w:ins>
    </w:p>
    <w:p w:rsidR="001279B9" w:rsidRDefault="001279B9" w:rsidP="001B1D8F">
      <w:pPr>
        <w:pStyle w:val="Titre1"/>
        <w:rPr>
          <w:ins w:id="239" w:author="Toky Hajatiana RABOANARY" w:date="2019-07-05T17:51:00Z"/>
        </w:rPr>
      </w:pPr>
      <w:ins w:id="240" w:author="Toky Hajatiana RABOANARY" w:date="2019-07-05T17:47:00Z">
        <w:r>
          <w:t xml:space="preserve">Proposition : </w:t>
        </w:r>
      </w:ins>
      <w:ins w:id="241" w:author="Toky Hajatiana RABOANARY" w:date="2019-07-05T17:48:00Z">
        <w:r>
          <w:t>Ilay partie 1 ataovy hoe présentation générale.</w:t>
        </w:r>
      </w:ins>
      <w:ins w:id="242" w:author="Toky Hajatiana RABOANARY" w:date="2019-07-05T17:49:00Z">
        <w:r>
          <w:t xml:space="preserve"> Dia atao ao ny ISPM, EQIMA</w:t>
        </w:r>
      </w:ins>
      <w:ins w:id="243" w:author="Toky Hajatiana RABOANARY" w:date="2019-07-05T17:46:00Z">
        <w:r>
          <w:t xml:space="preserve"> </w:t>
        </w:r>
      </w:ins>
      <w:ins w:id="244" w:author="Toky Hajatiana RABOANARY" w:date="2019-07-05T17:49:00Z">
        <w:r>
          <w:t xml:space="preserve">sy ny presentation du projet. Satria hatreto dia ny </w:t>
        </w:r>
      </w:ins>
      <w:ins w:id="245" w:author="Toky Hajatiana RABOANARY" w:date="2019-07-05T17:50:00Z">
        <w:r>
          <w:t xml:space="preserve">ila paragraphe kely tao amin’ny introduction no nahitako hoe inona ila </w:t>
        </w:r>
        <w:proofErr w:type="gramStart"/>
        <w:r>
          <w:t>facility .</w:t>
        </w:r>
        <w:proofErr w:type="gramEnd"/>
        <w:r>
          <w:t xml:space="preserve"> Nefa ny partie manaraka ao koa tonga dia resaka methodes sy outils nefa tsy fantatra hoe </w:t>
        </w:r>
      </w:ins>
      <w:ins w:id="246" w:author="Toky Hajatiana RABOANARY" w:date="2019-07-05T17:51:00Z">
        <w:r>
          <w:t xml:space="preserve">inona no mety hifandraisan ireo outils ireo amin ny ilay application…. </w:t>
        </w:r>
      </w:ins>
    </w:p>
    <w:p w:rsidR="00EB2D7B" w:rsidRPr="00EB2D7B" w:rsidRDefault="001279B9" w:rsidP="001B1D8F">
      <w:pPr>
        <w:pStyle w:val="Titre1"/>
      </w:pPr>
      <w:ins w:id="247" w:author="Toky Hajatiana RABOANARY" w:date="2019-07-05T17:51:00Z">
        <w:r>
          <w:t xml:space="preserve">Izany hoe ao anatin ‘ilay presentation du projet zany asiana </w:t>
        </w:r>
      </w:ins>
      <w:ins w:id="248" w:author="Toky Hajatiana RABOANARY" w:date="2019-07-05T17:52:00Z">
        <w:r>
          <w:t>resaka hafantarana an ilay projet bien sur sy hafatarana koa hoe inona ny methode sy ny outils nampiasaina… sy ny fifandraisan ‘izy ireo</w:t>
        </w:r>
      </w:ins>
      <w:ins w:id="249" w:author="Toky Hajatiana RABOANARY" w:date="2019-07-05T17:53:00Z">
        <w:r>
          <w:t> </w:t>
        </w:r>
        <w:r>
          <w:sym w:font="Wingdings" w:char="F04A"/>
        </w:r>
        <w:r>
          <w:t xml:space="preserve"> ok ? </w:t>
        </w:r>
        <w:r w:rsidR="00446782">
          <w:t>misy boky alefako anya min lah hahitan lah exemple…</w:t>
        </w:r>
      </w:ins>
      <w:ins w:id="250" w:author="Toky Hajatiana RABOANARY" w:date="2019-07-05T17:48:00Z">
        <w:r>
          <w:t xml:space="preserve"> </w:t>
        </w:r>
      </w:ins>
    </w:p>
    <w:p w:rsidR="00EB2D7B" w:rsidRPr="00EB2D7B" w:rsidRDefault="00EB2D7B" w:rsidP="001B1D8F">
      <w:pPr>
        <w:pStyle w:val="Titre1"/>
      </w:pPr>
    </w:p>
    <w:p w:rsidR="00EB2D7B" w:rsidRDefault="00EB2D7B" w:rsidP="001B1D8F">
      <w:pPr>
        <w:pStyle w:val="Titre1"/>
      </w:pPr>
    </w:p>
    <w:p w:rsidR="00EB2D7B" w:rsidRDefault="00EB2D7B" w:rsidP="001B1D8F">
      <w:pPr>
        <w:pStyle w:val="Titre1"/>
      </w:pPr>
      <w:bookmarkStart w:id="251" w:name="_Toc9400034"/>
      <w:r>
        <w:t>PARTIE 2</w:t>
      </w:r>
      <w:bookmarkEnd w:id="251"/>
    </w:p>
    <w:p w:rsidR="00EB2D7B" w:rsidRDefault="00EB2D7B" w:rsidP="001B1D8F">
      <w:pPr>
        <w:pStyle w:val="Titre1"/>
      </w:pPr>
      <w:bookmarkStart w:id="252" w:name="_Toc9400035"/>
      <w:r>
        <w:t>METHODES ET OUTILS</w:t>
      </w:r>
      <w:bookmarkEnd w:id="252"/>
      <w:ins w:id="253" w:author="Toky Hajatiana RABOANARY" w:date="2019-07-05T17:45:00Z">
        <w:r w:rsidR="001279B9">
          <w:t xml:space="preserve"> UTILISEES</w:t>
        </w:r>
      </w:ins>
    </w:p>
    <w:p w:rsidR="004C1BB3" w:rsidRDefault="004C1BB3" w:rsidP="004C7732">
      <w:pPr>
        <w:tabs>
          <w:tab w:val="left" w:pos="3480"/>
        </w:tabs>
        <w:jc w:val="both"/>
      </w:pPr>
    </w:p>
    <w:p w:rsidR="004C1BB3" w:rsidRDefault="004C1BB3" w:rsidP="004C7732">
      <w:pPr>
        <w:tabs>
          <w:tab w:val="left" w:pos="3480"/>
        </w:tabs>
        <w:jc w:val="both"/>
      </w:pPr>
    </w:p>
    <w:p w:rsidR="004C1BB3" w:rsidRDefault="004C1BB3" w:rsidP="004C7732">
      <w:pPr>
        <w:tabs>
          <w:tab w:val="left" w:pos="3480"/>
        </w:tabs>
        <w:jc w:val="both"/>
      </w:pPr>
    </w:p>
    <w:p w:rsidR="001B1D8F" w:rsidRDefault="001B1D8F" w:rsidP="004C7732">
      <w:pPr>
        <w:tabs>
          <w:tab w:val="left" w:pos="3480"/>
        </w:tabs>
        <w:jc w:val="both"/>
        <w:sectPr w:rsidR="001B1D8F" w:rsidSect="003E0426">
          <w:headerReference w:type="default" r:id="rId24"/>
          <w:footerReference w:type="default" r:id="rId25"/>
          <w:pgSz w:w="11906" w:h="16838"/>
          <w:pgMar w:top="1417" w:right="1417" w:bottom="1417" w:left="1417" w:header="708" w:footer="708" w:gutter="0"/>
          <w:cols w:space="708"/>
          <w:docGrid w:linePitch="360"/>
        </w:sectPr>
      </w:pPr>
    </w:p>
    <w:p w:rsidR="00446782" w:rsidRDefault="004C1BB3" w:rsidP="001B1D8F">
      <w:pPr>
        <w:pStyle w:val="Titre2"/>
        <w:rPr>
          <w:ins w:id="254" w:author="Toky Hajatiana RABOANARY" w:date="2019-07-05T17:53:00Z"/>
        </w:rPr>
      </w:pPr>
      <w:bookmarkStart w:id="255" w:name="_Toc9400036"/>
      <w:r w:rsidRPr="004C1BB3">
        <w:lastRenderedPageBreak/>
        <w:t>CHAPITRE 3 : METHODES</w:t>
      </w:r>
      <w:bookmarkEnd w:id="255"/>
      <w:ins w:id="256" w:author="Toky Hajatiana RABOANARY" w:date="2019-07-05T17:53:00Z">
        <w:r w:rsidR="00446782">
          <w:t xml:space="preserve"> </w:t>
        </w:r>
      </w:ins>
    </w:p>
    <w:p w:rsidR="004C1BB3" w:rsidRDefault="00446782" w:rsidP="001B1D8F">
      <w:pPr>
        <w:pStyle w:val="Titre2"/>
      </w:pPr>
      <w:ins w:id="257" w:author="Toky Hajatiana RABOANARY" w:date="2019-07-05T17:53:00Z">
        <w:r>
          <w:t>(Asivo reference bibliographique lets e </w:t>
        </w:r>
        <w:r>
          <w:sym w:font="Wingdings" w:char="F04A"/>
        </w:r>
        <w:r>
          <w:t xml:space="preserve"> j</w:t>
        </w:r>
      </w:ins>
      <w:ins w:id="258" w:author="Toky Hajatiana RABOANARY" w:date="2019-07-05T17:54:00Z">
        <w:r>
          <w:t xml:space="preserve">ereo amin ilay boky halefako any </w:t>
        </w:r>
        <w:proofErr w:type="gramStart"/>
        <w:r>
          <w:t>ko </w:t>
        </w:r>
        <w:r>
          <w:sym w:font="Wingdings" w:char="F04A"/>
        </w:r>
        <w:proofErr w:type="gramEnd"/>
        <w:r>
          <w:t xml:space="preserve"> </w:t>
        </w:r>
      </w:ins>
      <w:ins w:id="259" w:author="Toky Hajatiana RABOANARY" w:date="2019-07-05T17:53:00Z">
        <w:r>
          <w:t>)</w:t>
        </w:r>
      </w:ins>
    </w:p>
    <w:p w:rsidR="004C1BB3" w:rsidRDefault="004C1BB3" w:rsidP="00151053">
      <w:pPr>
        <w:pStyle w:val="Titre3"/>
        <w:numPr>
          <w:ilvl w:val="0"/>
          <w:numId w:val="23"/>
        </w:numPr>
        <w:rPr>
          <w:ins w:id="260" w:author="Toky Hajatiana RABOANARY" w:date="2019-07-05T17:54:00Z"/>
          <w:lang w:val="en-US"/>
        </w:rPr>
      </w:pPr>
      <w:bookmarkStart w:id="261" w:name="_Toc9400037"/>
      <w:r w:rsidRPr="00F124E5">
        <w:rPr>
          <w:lang w:val="en-US"/>
        </w:rPr>
        <w:t>UML (Unified Modeling Language)</w:t>
      </w:r>
      <w:bookmarkEnd w:id="261"/>
      <w:ins w:id="262" w:author="Toky Hajatiana RABOANARY" w:date="2019-07-05T17:54:00Z">
        <w:r w:rsidR="00446782">
          <w:rPr>
            <w:lang w:val="en-US"/>
          </w:rPr>
          <w:t xml:space="preserve"> [2]</w:t>
        </w:r>
      </w:ins>
    </w:p>
    <w:p w:rsidR="00446782" w:rsidRPr="00446782" w:rsidRDefault="00446782">
      <w:pPr>
        <w:rPr>
          <w:lang w:val="en-US"/>
        </w:rPr>
        <w:pPrChange w:id="263" w:author="Toky Hajatiana RABOANARY" w:date="2019-07-05T17:54:00Z">
          <w:pPr>
            <w:pStyle w:val="Titre3"/>
            <w:numPr>
              <w:numId w:val="23"/>
            </w:numPr>
          </w:pPr>
        </w:pPrChange>
      </w:pPr>
      <w:ins w:id="264" w:author="Toky Hajatiana RABOANARY" w:date="2019-07-05T17:54:00Z">
        <w:r>
          <w:rPr>
            <w:rFonts w:asciiTheme="majorHAnsi" w:eastAsiaTheme="majorEastAsia" w:hAnsiTheme="majorHAnsi" w:cstheme="majorBidi"/>
            <w:b/>
            <w:bCs/>
            <w:color w:val="E36C0A" w:themeColor="accent6" w:themeShade="BF"/>
            <w:sz w:val="28"/>
            <w:lang w:val="en-US"/>
          </w:rPr>
          <w:t>(</w:t>
        </w:r>
        <w:proofErr w:type="gramStart"/>
        <w:r>
          <w:rPr>
            <w:rFonts w:asciiTheme="majorHAnsi" w:eastAsiaTheme="majorEastAsia" w:hAnsiTheme="majorHAnsi" w:cstheme="majorBidi"/>
            <w:b/>
            <w:bCs/>
            <w:color w:val="E36C0A" w:themeColor="accent6" w:themeShade="BF"/>
            <w:sz w:val="28"/>
            <w:lang w:val="en-US"/>
          </w:rPr>
          <w:t>ohatra</w:t>
        </w:r>
        <w:proofErr w:type="gramEnd"/>
        <w:r>
          <w:rPr>
            <w:rFonts w:asciiTheme="majorHAnsi" w:eastAsiaTheme="majorEastAsia" w:hAnsiTheme="majorHAnsi" w:cstheme="majorBidi"/>
            <w:b/>
            <w:bCs/>
            <w:color w:val="E36C0A" w:themeColor="accent6" w:themeShade="BF"/>
            <w:sz w:val="28"/>
            <w:lang w:val="en-US"/>
          </w:rPr>
          <w:t xml:space="preserve"> io [2] , dia any amin ny bibliographie ohatra misy hoe [2] cour monsieur Johnson ….)</w:t>
        </w:r>
      </w:ins>
    </w:p>
    <w:p w:rsidR="004C1BB3" w:rsidRPr="00D64D67" w:rsidRDefault="004C1BB3" w:rsidP="00151053">
      <w:pPr>
        <w:pStyle w:val="Titre4"/>
        <w:numPr>
          <w:ilvl w:val="0"/>
          <w:numId w:val="24"/>
        </w:numPr>
        <w:rPr>
          <w:lang w:val="en-US"/>
        </w:rPr>
      </w:pPr>
      <w:bookmarkStart w:id="265" w:name="_Toc9400038"/>
      <w:r w:rsidRPr="00D64D67">
        <w:rPr>
          <w:lang w:val="en-US"/>
        </w:rPr>
        <w:t>Introduction</w:t>
      </w:r>
      <w:bookmarkEnd w:id="265"/>
    </w:p>
    <w:p w:rsidR="004C1BB3" w:rsidRPr="003D442A" w:rsidRDefault="00446782">
      <w:pPr>
        <w:jc w:val="both"/>
        <w:rPr>
          <w:sz w:val="24"/>
          <w:szCs w:val="24"/>
        </w:rPr>
        <w:pPrChange w:id="266" w:author="Toky Hajatiana RABOANARY" w:date="2019-07-05T17:55:00Z">
          <w:pPr>
            <w:tabs>
              <w:tab w:val="left" w:pos="3480"/>
            </w:tabs>
            <w:jc w:val="both"/>
          </w:pPr>
        </w:pPrChange>
      </w:pPr>
      <w:ins w:id="267" w:author="Toky Hajatiana RABOANARY" w:date="2019-07-05T17:54:00Z">
        <w:r>
          <w:rPr>
            <w:sz w:val="24"/>
            <w:szCs w:val="24"/>
          </w:rPr>
          <w:tab/>
        </w:r>
      </w:ins>
      <w:r w:rsidR="004C1BB3" w:rsidRPr="003D442A">
        <w:rPr>
          <w:sz w:val="24"/>
          <w:szCs w:val="24"/>
        </w:rPr>
        <w:t>La description de la programmation par objets a fait ressortir l'étendue du travail conceptuel nécessaire : définition des classes, de leurs relations, des attributs et méthodes, des interfaces, etc.</w:t>
      </w:r>
      <w:ins w:id="268" w:author="Toky Hajatiana RABOANARY" w:date="2019-07-05T17:55:00Z">
        <w:r>
          <w:rPr>
            <w:sz w:val="24"/>
            <w:szCs w:val="24"/>
          </w:rPr>
          <w:t xml:space="preserve"> (Misy tabulation daholo ilay paragraphe tany aloha tany dia aleo gardena ilay forme)</w:t>
        </w:r>
      </w:ins>
    </w:p>
    <w:p w:rsidR="004C1BB3" w:rsidRPr="003D442A" w:rsidRDefault="00446782">
      <w:pPr>
        <w:jc w:val="both"/>
        <w:rPr>
          <w:sz w:val="24"/>
          <w:szCs w:val="24"/>
        </w:rPr>
        <w:pPrChange w:id="269" w:author="Toky Hajatiana RABOANARY" w:date="2019-07-05T17:56:00Z">
          <w:pPr>
            <w:tabs>
              <w:tab w:val="left" w:pos="3480"/>
            </w:tabs>
            <w:jc w:val="both"/>
          </w:pPr>
        </w:pPrChange>
      </w:pPr>
      <w:ins w:id="270" w:author="Toky Hajatiana RABOANARY" w:date="2019-07-05T17:55:00Z">
        <w:r>
          <w:rPr>
            <w:sz w:val="24"/>
            <w:szCs w:val="24"/>
          </w:rPr>
          <w:tab/>
        </w:r>
      </w:ins>
      <w:r w:rsidR="004C1BB3" w:rsidRPr="003D442A">
        <w:rPr>
          <w:sz w:val="24"/>
          <w:szCs w:val="24"/>
        </w:rPr>
        <w:t xml:space="preserve">Pour programmer une application, il ne convient pas de se lancer tête baissée dans l'écriture du </w:t>
      </w:r>
      <w:del w:id="271" w:author="Toky Hajatiana RABOANARY" w:date="2019-07-05T17:55:00Z">
        <w:r w:rsidR="004C1BB3" w:rsidRPr="003D442A" w:rsidDel="00446782">
          <w:rPr>
            <w:sz w:val="24"/>
            <w:szCs w:val="24"/>
          </w:rPr>
          <w:delText>code:</w:delText>
        </w:r>
      </w:del>
      <w:ins w:id="272" w:author="Toky Hajatiana RABOANARY" w:date="2019-07-05T17:55:00Z">
        <w:r w:rsidRPr="003D442A">
          <w:rPr>
            <w:sz w:val="24"/>
            <w:szCs w:val="24"/>
          </w:rPr>
          <w:t>code</w:t>
        </w:r>
        <w:r>
          <w:rPr>
            <w:sz w:val="24"/>
            <w:szCs w:val="24"/>
          </w:rPr>
          <w:t> :</w:t>
        </w:r>
      </w:ins>
      <w:r w:rsidR="004C1BB3" w:rsidRPr="003D442A">
        <w:rPr>
          <w:sz w:val="24"/>
          <w:szCs w:val="24"/>
        </w:rPr>
        <w:t xml:space="preserve"> il faut d'abord organiser ses idées, les documenter, puis organiser la réalisation en définissant les modules et étapes de la réalisation. C'est cette démarche antérieure à l'écriture que l'on appelle modélisation ; son produit est un modèle.</w:t>
      </w:r>
    </w:p>
    <w:p w:rsidR="004C1BB3" w:rsidRPr="003D442A" w:rsidRDefault="004C1BB3">
      <w:pPr>
        <w:ind w:firstLine="360"/>
        <w:jc w:val="both"/>
        <w:rPr>
          <w:sz w:val="24"/>
          <w:szCs w:val="24"/>
        </w:rPr>
        <w:pPrChange w:id="273" w:author="Toky Hajatiana RABOANARY" w:date="2019-07-05T17:56:00Z">
          <w:pPr>
            <w:tabs>
              <w:tab w:val="left" w:pos="3480"/>
            </w:tabs>
            <w:jc w:val="both"/>
          </w:pPr>
        </w:pPrChange>
      </w:pPr>
      <w:r w:rsidRPr="003D442A">
        <w:rPr>
          <w:sz w:val="24"/>
          <w:szCs w:val="24"/>
        </w:rPr>
        <w:t>UML n'est pas une méthode (i.e. une description normative des étapes de la modélisation) : ses auteurs ont en effet estimé qu'il n'était pas opportun de définir une méthode en raison de la diversité des cas particuliers. Ils ont préféré se borner à définir un langage graphique qui permet de représenter et de communiquer les divers aspects d'un système d'information. Aux graphiques sont bien sûr associés des textes qui expliquent leur contenu. UML est donc un métalangage, car il fournit les éléments permettant de construire le modèle qui, lui, sera le langage du projet.</w:t>
      </w:r>
    </w:p>
    <w:p w:rsidR="004C1BB3" w:rsidRDefault="004C1BB3" w:rsidP="00D64D67">
      <w:pPr>
        <w:pStyle w:val="Titre4"/>
      </w:pPr>
      <w:bookmarkStart w:id="274" w:name="_Toc9400039"/>
      <w:r w:rsidRPr="004C1BB3">
        <w:t>Diagrammes</w:t>
      </w:r>
      <w:bookmarkEnd w:id="274"/>
    </w:p>
    <w:p w:rsidR="004C1BB3" w:rsidRDefault="004C1BB3" w:rsidP="00446782">
      <w:pPr>
        <w:ind w:firstLine="360"/>
        <w:jc w:val="both"/>
        <w:rPr>
          <w:ins w:id="275" w:author="Toky Hajatiana RABOANARY" w:date="2019-07-05T17:56:00Z"/>
          <w:sz w:val="24"/>
          <w:szCs w:val="24"/>
        </w:rPr>
      </w:pPr>
      <w:r w:rsidRPr="003D442A">
        <w:rPr>
          <w:sz w:val="24"/>
          <w:szCs w:val="24"/>
        </w:rPr>
        <w:t>UML 2.0 comporte ainsi treize types de diagrammes représentant autant de vues distinctes pour représenter des concepts particuliers du système d'information. Ils se répartissent en deux grands groupes :</w:t>
      </w:r>
    </w:p>
    <w:p w:rsidR="00446782" w:rsidRPr="003D442A" w:rsidRDefault="00446782">
      <w:pPr>
        <w:ind w:firstLine="360"/>
        <w:jc w:val="both"/>
        <w:rPr>
          <w:sz w:val="24"/>
          <w:szCs w:val="24"/>
        </w:rPr>
        <w:pPrChange w:id="276" w:author="Toky Hajatiana RABOANARY" w:date="2019-07-05T17:56:00Z">
          <w:pPr>
            <w:tabs>
              <w:tab w:val="left" w:pos="3480"/>
            </w:tabs>
            <w:jc w:val="both"/>
          </w:pPr>
        </w:pPrChange>
      </w:pPr>
      <w:ins w:id="277" w:author="Toky Hajatiana RABOANARY" w:date="2019-07-05T17:56:00Z">
        <w:r>
          <w:rPr>
            <w:sz w:val="24"/>
            <w:szCs w:val="24"/>
          </w:rPr>
          <w:t>(Ireto mitanisa ireto koa tokony havadika phrase …)</w:t>
        </w:r>
      </w:ins>
    </w:p>
    <w:p w:rsidR="004C1BB3" w:rsidRPr="003D442A" w:rsidRDefault="004C1BB3" w:rsidP="004C7732">
      <w:pPr>
        <w:tabs>
          <w:tab w:val="left" w:pos="3480"/>
        </w:tabs>
        <w:jc w:val="both"/>
        <w:rPr>
          <w:sz w:val="24"/>
          <w:szCs w:val="24"/>
        </w:rPr>
      </w:pPr>
      <w:r w:rsidRPr="003D442A">
        <w:rPr>
          <w:sz w:val="24"/>
          <w:szCs w:val="24"/>
        </w:rPr>
        <w:t>Diagrammes structurels ou diagrammes statiques (UML Structure)</w:t>
      </w:r>
    </w:p>
    <w:p w:rsidR="004C1BB3" w:rsidRPr="003D442A" w:rsidRDefault="004C1BB3" w:rsidP="004C7732">
      <w:pPr>
        <w:tabs>
          <w:tab w:val="left" w:pos="3480"/>
        </w:tabs>
        <w:jc w:val="both"/>
        <w:rPr>
          <w:sz w:val="24"/>
          <w:szCs w:val="24"/>
        </w:rPr>
      </w:pPr>
      <w:r w:rsidRPr="003D442A">
        <w:rPr>
          <w:sz w:val="24"/>
          <w:szCs w:val="24"/>
        </w:rPr>
        <w:t>• Diagramme de classes (Class diagram)</w:t>
      </w:r>
    </w:p>
    <w:p w:rsidR="004C1BB3" w:rsidRPr="003D442A" w:rsidRDefault="004C1BB3" w:rsidP="004C7732">
      <w:pPr>
        <w:tabs>
          <w:tab w:val="left" w:pos="3480"/>
        </w:tabs>
        <w:jc w:val="both"/>
        <w:rPr>
          <w:sz w:val="24"/>
          <w:szCs w:val="24"/>
        </w:rPr>
      </w:pPr>
      <w:r w:rsidRPr="003D442A">
        <w:rPr>
          <w:sz w:val="24"/>
          <w:szCs w:val="24"/>
        </w:rPr>
        <w:lastRenderedPageBreak/>
        <w:t>• Diagramme d'objets (Object diagram)</w:t>
      </w:r>
    </w:p>
    <w:p w:rsidR="004C1BB3" w:rsidRPr="003D442A" w:rsidRDefault="004C1BB3" w:rsidP="004C7732">
      <w:pPr>
        <w:tabs>
          <w:tab w:val="left" w:pos="3480"/>
        </w:tabs>
        <w:jc w:val="both"/>
        <w:rPr>
          <w:sz w:val="24"/>
          <w:szCs w:val="24"/>
        </w:rPr>
      </w:pPr>
      <w:r w:rsidRPr="003D442A">
        <w:rPr>
          <w:sz w:val="24"/>
          <w:szCs w:val="24"/>
        </w:rPr>
        <w:t>• Diagramme de composants (Component diagram)</w:t>
      </w:r>
    </w:p>
    <w:p w:rsidR="004C1BB3" w:rsidRPr="003D442A" w:rsidRDefault="004C1BB3" w:rsidP="004C7732">
      <w:pPr>
        <w:tabs>
          <w:tab w:val="left" w:pos="3480"/>
        </w:tabs>
        <w:jc w:val="both"/>
        <w:rPr>
          <w:sz w:val="24"/>
          <w:szCs w:val="24"/>
        </w:rPr>
      </w:pPr>
      <w:r w:rsidRPr="003D442A">
        <w:rPr>
          <w:sz w:val="24"/>
          <w:szCs w:val="24"/>
        </w:rPr>
        <w:t>• Diagramme de déploiement (Deployment diagram)</w:t>
      </w:r>
    </w:p>
    <w:p w:rsidR="004C1BB3" w:rsidRPr="003D442A" w:rsidRDefault="004C1BB3" w:rsidP="004C7732">
      <w:pPr>
        <w:tabs>
          <w:tab w:val="left" w:pos="3480"/>
        </w:tabs>
        <w:jc w:val="both"/>
        <w:rPr>
          <w:sz w:val="24"/>
          <w:szCs w:val="24"/>
        </w:rPr>
      </w:pPr>
      <w:r w:rsidRPr="003D442A">
        <w:rPr>
          <w:sz w:val="24"/>
          <w:szCs w:val="24"/>
        </w:rPr>
        <w:t>• Diagramme de paquetages (Package diagram)</w:t>
      </w:r>
    </w:p>
    <w:p w:rsidR="004C1BB3" w:rsidRPr="003D442A" w:rsidRDefault="004C1BB3" w:rsidP="004C7732">
      <w:pPr>
        <w:tabs>
          <w:tab w:val="left" w:pos="3480"/>
        </w:tabs>
        <w:jc w:val="both"/>
        <w:rPr>
          <w:sz w:val="24"/>
          <w:szCs w:val="24"/>
        </w:rPr>
      </w:pPr>
      <w:r w:rsidRPr="003D442A">
        <w:rPr>
          <w:sz w:val="24"/>
          <w:szCs w:val="24"/>
        </w:rPr>
        <w:t>• Diagramme de structures composites (Composite structure diagram)</w:t>
      </w:r>
    </w:p>
    <w:p w:rsidR="004C1BB3" w:rsidRPr="003D442A" w:rsidRDefault="004C1BB3" w:rsidP="004C7732">
      <w:pPr>
        <w:tabs>
          <w:tab w:val="left" w:pos="3480"/>
        </w:tabs>
        <w:jc w:val="both"/>
        <w:rPr>
          <w:sz w:val="24"/>
          <w:szCs w:val="24"/>
        </w:rPr>
      </w:pPr>
      <w:r w:rsidRPr="003D442A">
        <w:rPr>
          <w:sz w:val="24"/>
          <w:szCs w:val="24"/>
        </w:rPr>
        <w:t>Diagrammes comportementaux ou diagrammes dynamiques (UML Behavior)</w:t>
      </w:r>
    </w:p>
    <w:p w:rsidR="004C1BB3" w:rsidRPr="003D442A" w:rsidRDefault="004C1BB3" w:rsidP="004C7732">
      <w:pPr>
        <w:tabs>
          <w:tab w:val="left" w:pos="3480"/>
        </w:tabs>
        <w:jc w:val="both"/>
        <w:rPr>
          <w:sz w:val="24"/>
          <w:szCs w:val="24"/>
        </w:rPr>
      </w:pPr>
      <w:r w:rsidRPr="003D442A">
        <w:rPr>
          <w:sz w:val="24"/>
          <w:szCs w:val="24"/>
        </w:rPr>
        <w:t>• Diagramme de cas d'utilisation (Use case diagram)</w:t>
      </w:r>
    </w:p>
    <w:p w:rsidR="004C1BB3" w:rsidRPr="003D442A" w:rsidRDefault="004C1BB3" w:rsidP="004C7732">
      <w:pPr>
        <w:tabs>
          <w:tab w:val="left" w:pos="3480"/>
        </w:tabs>
        <w:jc w:val="both"/>
        <w:rPr>
          <w:sz w:val="24"/>
          <w:szCs w:val="24"/>
        </w:rPr>
      </w:pPr>
      <w:r w:rsidRPr="003D442A">
        <w:rPr>
          <w:sz w:val="24"/>
          <w:szCs w:val="24"/>
        </w:rPr>
        <w:t>• Diagramme d'activités (Activity diagram)</w:t>
      </w:r>
    </w:p>
    <w:p w:rsidR="004C1BB3" w:rsidRPr="003D442A" w:rsidRDefault="004C1BB3" w:rsidP="004C7732">
      <w:pPr>
        <w:tabs>
          <w:tab w:val="left" w:pos="3480"/>
        </w:tabs>
        <w:jc w:val="both"/>
        <w:rPr>
          <w:sz w:val="24"/>
          <w:szCs w:val="24"/>
        </w:rPr>
      </w:pPr>
      <w:r w:rsidRPr="003D442A">
        <w:rPr>
          <w:sz w:val="24"/>
          <w:szCs w:val="24"/>
        </w:rPr>
        <w:t>• Diagramme d'états-transitions (State machine diagram)</w:t>
      </w:r>
    </w:p>
    <w:p w:rsidR="004C1BB3" w:rsidRPr="003D442A" w:rsidRDefault="004C1BB3" w:rsidP="004C7732">
      <w:pPr>
        <w:tabs>
          <w:tab w:val="left" w:pos="3480"/>
        </w:tabs>
        <w:jc w:val="both"/>
        <w:rPr>
          <w:sz w:val="24"/>
          <w:szCs w:val="24"/>
        </w:rPr>
      </w:pPr>
      <w:r w:rsidRPr="003D442A">
        <w:rPr>
          <w:sz w:val="24"/>
          <w:szCs w:val="24"/>
        </w:rPr>
        <w:t>• Diagrammes d'interaction (Interaction diagram)</w:t>
      </w:r>
    </w:p>
    <w:p w:rsidR="004C1BB3" w:rsidRPr="003D442A" w:rsidRDefault="004C1BB3" w:rsidP="004C7732">
      <w:pPr>
        <w:tabs>
          <w:tab w:val="left" w:pos="3480"/>
        </w:tabs>
        <w:jc w:val="both"/>
        <w:rPr>
          <w:sz w:val="24"/>
          <w:szCs w:val="24"/>
        </w:rPr>
      </w:pPr>
      <w:r w:rsidRPr="003D442A">
        <w:rPr>
          <w:sz w:val="24"/>
          <w:szCs w:val="24"/>
        </w:rPr>
        <w:t>• diagramme de séquence (Sequence diagram)</w:t>
      </w:r>
    </w:p>
    <w:p w:rsidR="004C1BB3" w:rsidRPr="003D442A" w:rsidRDefault="004C1BB3" w:rsidP="004C7732">
      <w:pPr>
        <w:tabs>
          <w:tab w:val="left" w:pos="3480"/>
        </w:tabs>
        <w:jc w:val="both"/>
        <w:rPr>
          <w:sz w:val="24"/>
          <w:szCs w:val="24"/>
        </w:rPr>
      </w:pPr>
      <w:r w:rsidRPr="003D442A">
        <w:rPr>
          <w:sz w:val="24"/>
          <w:szCs w:val="24"/>
        </w:rPr>
        <w:t>• diagramme de communication (Communication diagram)</w:t>
      </w:r>
    </w:p>
    <w:p w:rsidR="004C1BB3" w:rsidRPr="003D442A" w:rsidRDefault="004C1BB3" w:rsidP="004C7732">
      <w:pPr>
        <w:tabs>
          <w:tab w:val="left" w:pos="3480"/>
        </w:tabs>
        <w:jc w:val="both"/>
        <w:rPr>
          <w:sz w:val="24"/>
          <w:szCs w:val="24"/>
        </w:rPr>
      </w:pPr>
      <w:r w:rsidRPr="003D442A">
        <w:rPr>
          <w:sz w:val="24"/>
          <w:szCs w:val="24"/>
        </w:rPr>
        <w:t>• diagramme global d'interaction (Interaction overview diagram)</w:t>
      </w:r>
    </w:p>
    <w:p w:rsidR="004C1BB3" w:rsidRPr="003D442A" w:rsidRDefault="004C1BB3" w:rsidP="004C7732">
      <w:pPr>
        <w:tabs>
          <w:tab w:val="left" w:pos="3480"/>
        </w:tabs>
        <w:jc w:val="both"/>
        <w:rPr>
          <w:sz w:val="24"/>
          <w:szCs w:val="24"/>
        </w:rPr>
      </w:pPr>
      <w:r w:rsidRPr="003D442A">
        <w:rPr>
          <w:sz w:val="24"/>
          <w:szCs w:val="24"/>
        </w:rPr>
        <w:t>• diagramme de temps (Timing diagram)</w:t>
      </w:r>
    </w:p>
    <w:p w:rsidR="004C1BB3" w:rsidRPr="003D442A" w:rsidRDefault="00446782">
      <w:pPr>
        <w:jc w:val="both"/>
        <w:rPr>
          <w:sz w:val="24"/>
          <w:szCs w:val="24"/>
        </w:rPr>
        <w:pPrChange w:id="278" w:author="Toky Hajatiana RABOANARY" w:date="2019-07-05T17:56:00Z">
          <w:pPr>
            <w:tabs>
              <w:tab w:val="left" w:pos="3480"/>
            </w:tabs>
            <w:jc w:val="both"/>
          </w:pPr>
        </w:pPrChange>
      </w:pPr>
      <w:ins w:id="279" w:author="Toky Hajatiana RABOANARY" w:date="2019-07-05T17:56:00Z">
        <w:r>
          <w:rPr>
            <w:sz w:val="24"/>
            <w:szCs w:val="24"/>
          </w:rPr>
          <w:tab/>
        </w:r>
      </w:ins>
      <w:r w:rsidR="004C1BB3" w:rsidRPr="003D442A">
        <w:rPr>
          <w:sz w:val="24"/>
          <w:szCs w:val="24"/>
        </w:rPr>
        <w:t>Ces diagrammes, d'une utilité variable selon les cas, ne sont pas nécessairement tous produits à l'occasion d'une modélisation. Les plus utiles pour la maîtrise d'ouvrage sont les diagrammes d'activités, de cas d'utilisation, de classes, d'objets, de séquence et d'états-transitions. Les diagrammes de composants, de déploiement et de communication sont surtout utiles pour la maîtrise d'oeuvre à qui ils permettent de formaliser les contraintes de la réalisation et la solution technique.</w:t>
      </w:r>
    </w:p>
    <w:p w:rsidR="004C1BB3" w:rsidRDefault="004C1BB3" w:rsidP="00151053">
      <w:pPr>
        <w:pStyle w:val="Titre5"/>
        <w:numPr>
          <w:ilvl w:val="0"/>
          <w:numId w:val="25"/>
        </w:numPr>
      </w:pPr>
      <w:bookmarkStart w:id="280" w:name="_Toc9400040"/>
      <w:r w:rsidRPr="004C1BB3">
        <w:t>Diagrammes structurels ou diagrammes statiques (UML Structure):</w:t>
      </w:r>
      <w:bookmarkEnd w:id="280"/>
    </w:p>
    <w:p w:rsidR="004C1BB3" w:rsidRDefault="004C1BB3" w:rsidP="00D64D67">
      <w:pPr>
        <w:pStyle w:val="Titre6"/>
      </w:pPr>
      <w:r w:rsidRPr="004C1BB3">
        <w:t>Diagramme de classes (Class diagram)</w:t>
      </w:r>
    </w:p>
    <w:p w:rsidR="004C1BB3" w:rsidRPr="003D442A" w:rsidRDefault="00446782">
      <w:pPr>
        <w:jc w:val="both"/>
        <w:rPr>
          <w:sz w:val="24"/>
          <w:szCs w:val="24"/>
        </w:rPr>
        <w:pPrChange w:id="281" w:author="Toky Hajatiana RABOANARY" w:date="2019-07-05T17:57:00Z">
          <w:pPr>
            <w:tabs>
              <w:tab w:val="left" w:pos="3480"/>
            </w:tabs>
            <w:jc w:val="both"/>
          </w:pPr>
        </w:pPrChange>
      </w:pPr>
      <w:ins w:id="282" w:author="Toky Hajatiana RABOANARY" w:date="2019-07-05T17:56:00Z">
        <w:r>
          <w:rPr>
            <w:sz w:val="24"/>
            <w:szCs w:val="24"/>
          </w:rPr>
          <w:tab/>
        </w:r>
      </w:ins>
      <w:r w:rsidR="004C1BB3" w:rsidRPr="003D442A">
        <w:rPr>
          <w:sz w:val="24"/>
          <w:szCs w:val="24"/>
        </w:rPr>
        <w:t>Le diagramme de classes est généralement considéré comme le plus important dans un développement orienté objet. Il représente l'architecture conceptuelle du système : il décrit les classes que le système utilise, ainsi que leurs liens, que ceux-ci représentent un emboîtage conceptuel (héritage) ou une relation organique (agrégation).</w:t>
      </w:r>
    </w:p>
    <w:p w:rsidR="004C1BB3" w:rsidRPr="003D442A" w:rsidRDefault="00446782">
      <w:pPr>
        <w:jc w:val="both"/>
        <w:rPr>
          <w:sz w:val="24"/>
          <w:szCs w:val="24"/>
        </w:rPr>
        <w:pPrChange w:id="283" w:author="Toky Hajatiana RABOANARY" w:date="2019-07-05T17:57:00Z">
          <w:pPr>
            <w:tabs>
              <w:tab w:val="left" w:pos="3480"/>
            </w:tabs>
            <w:jc w:val="both"/>
          </w:pPr>
        </w:pPrChange>
      </w:pPr>
      <w:ins w:id="284" w:author="Toky Hajatiana RABOANARY" w:date="2019-07-05T17:57:00Z">
        <w:r>
          <w:rPr>
            <w:sz w:val="24"/>
            <w:szCs w:val="24"/>
          </w:rPr>
          <w:tab/>
        </w:r>
      </w:ins>
      <w:r w:rsidR="004C1BB3" w:rsidRPr="003D442A">
        <w:rPr>
          <w:sz w:val="24"/>
          <w:szCs w:val="24"/>
        </w:rPr>
        <w:t>Une instance est une concrétisation d'un concept abstrait. Par exemple :</w:t>
      </w:r>
    </w:p>
    <w:p w:rsidR="004C1BB3" w:rsidRPr="003D442A" w:rsidRDefault="004C1BB3" w:rsidP="004C7732">
      <w:pPr>
        <w:tabs>
          <w:tab w:val="left" w:pos="3480"/>
        </w:tabs>
        <w:jc w:val="both"/>
        <w:rPr>
          <w:sz w:val="24"/>
          <w:szCs w:val="24"/>
        </w:rPr>
      </w:pPr>
      <w:r w:rsidRPr="003D442A">
        <w:rPr>
          <w:sz w:val="24"/>
          <w:szCs w:val="24"/>
        </w:rPr>
        <w:t>- Une voiture qui se trouve dans votre garage est une instance du concept abstrait Automobile;</w:t>
      </w:r>
    </w:p>
    <w:p w:rsidR="004C1BB3" w:rsidRPr="003D442A" w:rsidRDefault="004C1BB3" w:rsidP="004C7732">
      <w:pPr>
        <w:tabs>
          <w:tab w:val="left" w:pos="3480"/>
        </w:tabs>
        <w:jc w:val="both"/>
        <w:rPr>
          <w:sz w:val="24"/>
          <w:szCs w:val="24"/>
        </w:rPr>
      </w:pPr>
      <w:r w:rsidRPr="003D442A">
        <w:rPr>
          <w:sz w:val="24"/>
          <w:szCs w:val="24"/>
        </w:rPr>
        <w:t>- L'amitié qui lie Koto et Lita est une instance du concept abstrait Amitié ;</w:t>
      </w:r>
    </w:p>
    <w:p w:rsidR="004C1BB3" w:rsidRPr="003D442A" w:rsidRDefault="004C1BB3" w:rsidP="004C7732">
      <w:pPr>
        <w:tabs>
          <w:tab w:val="left" w:pos="3480"/>
        </w:tabs>
        <w:jc w:val="both"/>
        <w:rPr>
          <w:sz w:val="24"/>
          <w:szCs w:val="24"/>
        </w:rPr>
      </w:pPr>
      <w:r w:rsidRPr="003D442A">
        <w:rPr>
          <w:sz w:val="24"/>
          <w:szCs w:val="24"/>
        </w:rPr>
        <w:lastRenderedPageBreak/>
        <w:t>Une classe est un concept abstrait représentant des éléments variés comme :</w:t>
      </w:r>
    </w:p>
    <w:p w:rsidR="004C1BB3" w:rsidRPr="003D442A" w:rsidRDefault="004C1BB3" w:rsidP="004C7732">
      <w:pPr>
        <w:tabs>
          <w:tab w:val="left" w:pos="3480"/>
        </w:tabs>
        <w:jc w:val="both"/>
        <w:rPr>
          <w:sz w:val="24"/>
          <w:szCs w:val="24"/>
        </w:rPr>
      </w:pPr>
      <w:r w:rsidRPr="003D442A">
        <w:rPr>
          <w:sz w:val="24"/>
          <w:szCs w:val="24"/>
        </w:rPr>
        <w:t>- Des éléments concrets (ex. : des avions),</w:t>
      </w:r>
    </w:p>
    <w:p w:rsidR="004C1BB3" w:rsidRPr="003D442A" w:rsidRDefault="004C1BB3" w:rsidP="004C7732">
      <w:pPr>
        <w:tabs>
          <w:tab w:val="left" w:pos="3480"/>
        </w:tabs>
        <w:jc w:val="both"/>
        <w:rPr>
          <w:sz w:val="24"/>
          <w:szCs w:val="24"/>
        </w:rPr>
      </w:pPr>
      <w:r w:rsidRPr="003D442A">
        <w:rPr>
          <w:sz w:val="24"/>
          <w:szCs w:val="24"/>
        </w:rPr>
        <w:t>- Des éléments abstraits (ex. : des commandes de marchandises ou services),</w:t>
      </w:r>
    </w:p>
    <w:p w:rsidR="004C1BB3" w:rsidRPr="003D442A" w:rsidRDefault="004C1BB3" w:rsidP="004C7732">
      <w:pPr>
        <w:tabs>
          <w:tab w:val="left" w:pos="3480"/>
        </w:tabs>
        <w:jc w:val="both"/>
        <w:rPr>
          <w:sz w:val="24"/>
          <w:szCs w:val="24"/>
        </w:rPr>
      </w:pPr>
      <w:r w:rsidRPr="003D442A">
        <w:rPr>
          <w:sz w:val="24"/>
          <w:szCs w:val="24"/>
        </w:rPr>
        <w:t>- Des composants d'une application (ex. : les boutons des boîtes de dialogue),</w:t>
      </w:r>
    </w:p>
    <w:p w:rsidR="004C1BB3" w:rsidRPr="003D442A" w:rsidRDefault="004C1BB3" w:rsidP="004C7732">
      <w:pPr>
        <w:tabs>
          <w:tab w:val="left" w:pos="3480"/>
        </w:tabs>
        <w:jc w:val="both"/>
        <w:rPr>
          <w:sz w:val="24"/>
          <w:szCs w:val="24"/>
        </w:rPr>
      </w:pPr>
      <w:r w:rsidRPr="003D442A">
        <w:rPr>
          <w:sz w:val="24"/>
          <w:szCs w:val="24"/>
        </w:rPr>
        <w:t>- Des structures informatiques (ex. : des tables de hachage),</w:t>
      </w:r>
    </w:p>
    <w:p w:rsidR="004C1BB3" w:rsidRPr="003D442A" w:rsidRDefault="004C1BB3" w:rsidP="004C7732">
      <w:pPr>
        <w:tabs>
          <w:tab w:val="left" w:pos="3480"/>
        </w:tabs>
        <w:jc w:val="both"/>
        <w:rPr>
          <w:sz w:val="24"/>
          <w:szCs w:val="24"/>
        </w:rPr>
      </w:pPr>
      <w:r w:rsidRPr="003D442A">
        <w:rPr>
          <w:sz w:val="24"/>
          <w:szCs w:val="24"/>
        </w:rPr>
        <w:t>- Des éléments comportementaux (ex. : des tâches), etc.</w:t>
      </w:r>
    </w:p>
    <w:p w:rsidR="004C1BB3" w:rsidRPr="003D442A" w:rsidRDefault="004C1BB3" w:rsidP="004C7732">
      <w:pPr>
        <w:tabs>
          <w:tab w:val="left" w:pos="3480"/>
        </w:tabs>
        <w:jc w:val="both"/>
        <w:rPr>
          <w:sz w:val="24"/>
          <w:szCs w:val="24"/>
        </w:rPr>
      </w:pPr>
      <w:r w:rsidRPr="003D442A">
        <w:rPr>
          <w:sz w:val="24"/>
          <w:szCs w:val="24"/>
        </w:rPr>
        <w:t>Tout système orienté objet est organisé autour des classes.</w:t>
      </w:r>
    </w:p>
    <w:p w:rsidR="00EB2248" w:rsidRDefault="00EB2248" w:rsidP="004C7732">
      <w:pPr>
        <w:tabs>
          <w:tab w:val="left" w:pos="3480"/>
        </w:tabs>
        <w:jc w:val="both"/>
      </w:pPr>
    </w:p>
    <w:p w:rsidR="004C1BB3" w:rsidRPr="005A567A" w:rsidRDefault="004C1BB3" w:rsidP="00D47E7E">
      <w:pPr>
        <w:pStyle w:val="Paragraphedeliste"/>
        <w:numPr>
          <w:ilvl w:val="0"/>
          <w:numId w:val="2"/>
        </w:numPr>
        <w:tabs>
          <w:tab w:val="left" w:pos="3480"/>
        </w:tabs>
        <w:jc w:val="both"/>
        <w:rPr>
          <w:sz w:val="24"/>
          <w:szCs w:val="24"/>
        </w:rPr>
      </w:pPr>
      <w:r w:rsidRPr="005A567A">
        <w:rPr>
          <w:sz w:val="24"/>
          <w:szCs w:val="24"/>
        </w:rPr>
        <w:t>Caractéristiques d’une classe :</w:t>
      </w:r>
    </w:p>
    <w:p w:rsidR="004C1BB3" w:rsidRPr="005A567A" w:rsidRDefault="004C1BB3">
      <w:pPr>
        <w:ind w:firstLine="708"/>
        <w:jc w:val="both"/>
        <w:rPr>
          <w:sz w:val="24"/>
          <w:szCs w:val="24"/>
        </w:rPr>
        <w:pPrChange w:id="285" w:author="Toky Hajatiana RABOANARY" w:date="2019-07-05T17:57:00Z">
          <w:pPr>
            <w:tabs>
              <w:tab w:val="left" w:pos="3480"/>
            </w:tabs>
            <w:jc w:val="both"/>
          </w:pPr>
        </w:pPrChange>
      </w:pPr>
      <w:r w:rsidRPr="005A567A">
        <w:rPr>
          <w:sz w:val="24"/>
          <w:szCs w:val="24"/>
        </w:rPr>
        <w:t>État d'un objet : ce sont les attributs et généralement les terminaisons d'associations, tous deux réunis sous le terme de propriétés structurelles, ou tout simplement propriétés, qui décrivent l'état d'un objet. Les attributs sont utilisés pour des valeurs de données pures, dépourvues d'identité, telles que les nombres et les chaînes de caractères. Les associations sont utilisées pour connecter les classes du diagramme de classe ; dans ce cas, la terminaison de l'association (du côté de la classe cible) est généralement une propriété de la classe de base.</w:t>
      </w:r>
    </w:p>
    <w:p w:rsidR="004C1BB3" w:rsidRPr="005A567A" w:rsidRDefault="00446782">
      <w:pPr>
        <w:jc w:val="both"/>
        <w:rPr>
          <w:sz w:val="24"/>
          <w:szCs w:val="24"/>
        </w:rPr>
        <w:pPrChange w:id="286" w:author="Toky Hajatiana RABOANARY" w:date="2019-07-05T17:57:00Z">
          <w:pPr>
            <w:tabs>
              <w:tab w:val="left" w:pos="3480"/>
            </w:tabs>
            <w:jc w:val="both"/>
          </w:pPr>
        </w:pPrChange>
      </w:pPr>
      <w:ins w:id="287" w:author="Toky Hajatiana RABOANARY" w:date="2019-07-05T17:57:00Z">
        <w:r>
          <w:rPr>
            <w:sz w:val="24"/>
            <w:szCs w:val="24"/>
          </w:rPr>
          <w:tab/>
        </w:r>
      </w:ins>
      <w:r w:rsidR="004C1BB3" w:rsidRPr="005A567A">
        <w:rPr>
          <w:sz w:val="24"/>
          <w:szCs w:val="24"/>
        </w:rPr>
        <w:t>Les propriétés décrites par les attributs prennent des valeurs lorsque la classe est instanciée. L'instance d'une association est appelée un lien.</w:t>
      </w:r>
    </w:p>
    <w:p w:rsidR="004C1BB3" w:rsidRPr="005A567A" w:rsidRDefault="004C1BB3">
      <w:pPr>
        <w:autoSpaceDE w:val="0"/>
        <w:autoSpaceDN w:val="0"/>
        <w:adjustRightInd w:val="0"/>
        <w:spacing w:after="0"/>
        <w:ind w:firstLine="708"/>
        <w:jc w:val="both"/>
        <w:rPr>
          <w:rFonts w:ascii="Calibri" w:hAnsi="Calibri" w:cs="Calibri"/>
          <w:sz w:val="24"/>
          <w:szCs w:val="24"/>
        </w:rPr>
        <w:pPrChange w:id="288" w:author="Toky Hajatiana RABOANARY" w:date="2019-07-05T17:57:00Z">
          <w:pPr>
            <w:autoSpaceDE w:val="0"/>
            <w:autoSpaceDN w:val="0"/>
            <w:adjustRightInd w:val="0"/>
            <w:spacing w:after="0"/>
            <w:jc w:val="both"/>
          </w:pPr>
        </w:pPrChange>
      </w:pPr>
      <w:r w:rsidRPr="005A567A">
        <w:rPr>
          <w:rFonts w:ascii="Calibri" w:hAnsi="Calibri" w:cs="Calibri"/>
          <w:sz w:val="24"/>
          <w:szCs w:val="24"/>
        </w:rPr>
        <w:t>Comportement d'un objet : les opérations décrivent les éléments individuels d'un comportement que l'on peut invoquer. Ce sont des fonctions qui peuvent prendre des valeurs en entrée et modifier les attributs ou produire des résultats.</w:t>
      </w:r>
    </w:p>
    <w:p w:rsidR="004C1BB3" w:rsidRPr="005A567A" w:rsidRDefault="004C1BB3" w:rsidP="004C7732">
      <w:pPr>
        <w:autoSpaceDE w:val="0"/>
        <w:autoSpaceDN w:val="0"/>
        <w:adjustRightInd w:val="0"/>
        <w:spacing w:after="0"/>
        <w:jc w:val="both"/>
        <w:rPr>
          <w:rFonts w:ascii="Calibri" w:hAnsi="Calibri" w:cs="Calibri"/>
          <w:sz w:val="24"/>
          <w:szCs w:val="24"/>
        </w:rPr>
      </w:pPr>
      <w:r w:rsidRPr="005A567A">
        <w:rPr>
          <w:rFonts w:ascii="Calibri" w:hAnsi="Calibri" w:cs="Calibri"/>
          <w:sz w:val="24"/>
          <w:szCs w:val="24"/>
        </w:rPr>
        <w:t>Une opération est la spécification (i.e. déclaration) d'une méthode. L'implémentation (i.e. définition) d'une méthode est également appelée méthode. Il y a donc une ambiguïté sur le terme méthode.</w:t>
      </w:r>
    </w:p>
    <w:p w:rsidR="004C1BB3" w:rsidRDefault="00446782" w:rsidP="00446782">
      <w:pPr>
        <w:jc w:val="both"/>
        <w:rPr>
          <w:ins w:id="289" w:author="Toky Hajatiana RABOANARY" w:date="2019-07-05T17:58:00Z"/>
          <w:rFonts w:ascii="Calibri" w:hAnsi="Calibri" w:cs="Calibri"/>
          <w:sz w:val="24"/>
          <w:szCs w:val="24"/>
        </w:rPr>
      </w:pPr>
      <w:ins w:id="290" w:author="Toky Hajatiana RABOANARY" w:date="2019-07-05T17:57:00Z">
        <w:r>
          <w:rPr>
            <w:rFonts w:ascii="Calibri" w:hAnsi="Calibri" w:cs="Calibri"/>
            <w:sz w:val="24"/>
            <w:szCs w:val="24"/>
          </w:rPr>
          <w:tab/>
        </w:r>
      </w:ins>
      <w:r w:rsidR="004C1BB3" w:rsidRPr="005A567A">
        <w:rPr>
          <w:rFonts w:ascii="Calibri" w:hAnsi="Calibri" w:cs="Calibri"/>
          <w:sz w:val="24"/>
          <w:szCs w:val="24"/>
        </w:rPr>
        <w:t>Les attributs, les terminaisons d'association et les méthodes constituent donc les caractéristiques d'une classe (et de ses instances).</w:t>
      </w:r>
    </w:p>
    <w:p w:rsidR="00446782" w:rsidRPr="005A567A" w:rsidRDefault="00446782">
      <w:pPr>
        <w:jc w:val="both"/>
        <w:rPr>
          <w:rFonts w:ascii="Calibri" w:hAnsi="Calibri" w:cs="Calibri"/>
          <w:sz w:val="24"/>
          <w:szCs w:val="24"/>
        </w:rPr>
        <w:pPrChange w:id="291" w:author="Toky Hajatiana RABOANARY" w:date="2019-07-05T17:57:00Z">
          <w:pPr>
            <w:tabs>
              <w:tab w:val="left" w:pos="3480"/>
            </w:tabs>
            <w:jc w:val="both"/>
          </w:pPr>
        </w:pPrChange>
      </w:pPr>
    </w:p>
    <w:p w:rsidR="004C1BB3" w:rsidRDefault="004C1BB3" w:rsidP="00D47E7E">
      <w:pPr>
        <w:pStyle w:val="Paragraphedeliste"/>
        <w:numPr>
          <w:ilvl w:val="0"/>
          <w:numId w:val="2"/>
        </w:numPr>
        <w:tabs>
          <w:tab w:val="left" w:pos="3480"/>
        </w:tabs>
        <w:jc w:val="both"/>
        <w:rPr>
          <w:ins w:id="292" w:author="Toky Hajatiana RABOANARY" w:date="2019-07-05T17:58:00Z"/>
          <w:sz w:val="24"/>
          <w:szCs w:val="24"/>
        </w:rPr>
      </w:pPr>
      <w:r w:rsidRPr="005A567A">
        <w:rPr>
          <w:sz w:val="24"/>
          <w:szCs w:val="24"/>
        </w:rPr>
        <w:t>Représentation graphique :</w:t>
      </w:r>
    </w:p>
    <w:p w:rsidR="00446782" w:rsidRDefault="00446782" w:rsidP="00446782">
      <w:pPr>
        <w:tabs>
          <w:tab w:val="left" w:pos="3480"/>
        </w:tabs>
        <w:jc w:val="both"/>
        <w:rPr>
          <w:ins w:id="293" w:author="Toky Hajatiana RABOANARY" w:date="2019-07-05T17:58:00Z"/>
          <w:sz w:val="24"/>
          <w:szCs w:val="24"/>
        </w:rPr>
      </w:pPr>
    </w:p>
    <w:p w:rsidR="00446782" w:rsidRDefault="00446782" w:rsidP="00446782">
      <w:pPr>
        <w:tabs>
          <w:tab w:val="left" w:pos="3480"/>
        </w:tabs>
        <w:jc w:val="both"/>
        <w:rPr>
          <w:ins w:id="294" w:author="Toky Hajatiana RABOANARY" w:date="2019-07-05T17:58:00Z"/>
          <w:sz w:val="24"/>
          <w:szCs w:val="24"/>
        </w:rPr>
      </w:pPr>
    </w:p>
    <w:p w:rsidR="00446782" w:rsidRDefault="00446782" w:rsidP="00446782">
      <w:pPr>
        <w:tabs>
          <w:tab w:val="left" w:pos="3480"/>
        </w:tabs>
        <w:jc w:val="both"/>
        <w:rPr>
          <w:ins w:id="295" w:author="Toky Hajatiana RABOANARY" w:date="2019-07-05T17:58:00Z"/>
          <w:sz w:val="24"/>
          <w:szCs w:val="24"/>
        </w:rPr>
      </w:pPr>
    </w:p>
    <w:p w:rsidR="00446782" w:rsidRDefault="00446782" w:rsidP="00446782">
      <w:pPr>
        <w:tabs>
          <w:tab w:val="left" w:pos="3480"/>
        </w:tabs>
        <w:jc w:val="both"/>
        <w:rPr>
          <w:ins w:id="296" w:author="Toky Hajatiana RABOANARY" w:date="2019-07-05T17:58:00Z"/>
          <w:sz w:val="24"/>
          <w:szCs w:val="24"/>
        </w:rPr>
      </w:pPr>
      <w:ins w:id="297" w:author="Toky Hajatiana RABOANARY" w:date="2019-07-05T17:58:00Z">
        <w:r>
          <w:rPr>
            <w:noProof/>
          </w:rPr>
          <w:lastRenderedPageBreak/>
          <w:drawing>
            <wp:anchor distT="0" distB="0" distL="114300" distR="114300" simplePos="0" relativeHeight="251687936" behindDoc="1" locked="0" layoutInCell="1" allowOverlap="1" wp14:anchorId="48302607" wp14:editId="7A2FC2EA">
              <wp:simplePos x="0" y="0"/>
              <wp:positionH relativeFrom="column">
                <wp:posOffset>1893570</wp:posOffset>
              </wp:positionH>
              <wp:positionV relativeFrom="paragraph">
                <wp:posOffset>320288</wp:posOffset>
              </wp:positionV>
              <wp:extent cx="1893570" cy="1277620"/>
              <wp:effectExtent l="0" t="0" r="0" b="0"/>
              <wp:wrapTight wrapText="bothSides">
                <wp:wrapPolygon edited="0">
                  <wp:start x="0" y="0"/>
                  <wp:lineTo x="0" y="21471"/>
                  <wp:lineTo x="21441" y="21471"/>
                  <wp:lineTo x="21441" y="0"/>
                  <wp:lineTo x="0" y="0"/>
                </wp:wrapPolygon>
              </wp:wrapTight>
              <wp:docPr id="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1893570" cy="12776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ins>
    </w:p>
    <w:p w:rsidR="00446782" w:rsidRDefault="00446782" w:rsidP="00446782">
      <w:pPr>
        <w:tabs>
          <w:tab w:val="left" w:pos="3480"/>
        </w:tabs>
        <w:jc w:val="both"/>
        <w:rPr>
          <w:ins w:id="298" w:author="Toky Hajatiana RABOANARY" w:date="2019-07-05T17:58:00Z"/>
          <w:sz w:val="24"/>
          <w:szCs w:val="24"/>
        </w:rPr>
      </w:pPr>
    </w:p>
    <w:p w:rsidR="00446782" w:rsidRDefault="00446782" w:rsidP="00446782">
      <w:pPr>
        <w:tabs>
          <w:tab w:val="left" w:pos="3480"/>
        </w:tabs>
        <w:jc w:val="both"/>
        <w:rPr>
          <w:ins w:id="299" w:author="Toky Hajatiana RABOANARY" w:date="2019-07-05T17:58:00Z"/>
          <w:sz w:val="24"/>
          <w:szCs w:val="24"/>
        </w:rPr>
      </w:pPr>
    </w:p>
    <w:p w:rsidR="00446782" w:rsidRDefault="00446782" w:rsidP="00446782">
      <w:pPr>
        <w:tabs>
          <w:tab w:val="left" w:pos="3480"/>
        </w:tabs>
        <w:jc w:val="both"/>
        <w:rPr>
          <w:ins w:id="300" w:author="Toky Hajatiana RABOANARY" w:date="2019-07-05T17:58:00Z"/>
          <w:sz w:val="24"/>
          <w:szCs w:val="24"/>
        </w:rPr>
      </w:pPr>
    </w:p>
    <w:p w:rsidR="00446782" w:rsidRPr="00446782" w:rsidDel="00446782" w:rsidRDefault="00446782">
      <w:pPr>
        <w:tabs>
          <w:tab w:val="left" w:pos="3480"/>
        </w:tabs>
        <w:jc w:val="both"/>
        <w:rPr>
          <w:del w:id="301" w:author="Toky Hajatiana RABOANARY" w:date="2019-07-05T17:59:00Z"/>
          <w:sz w:val="24"/>
          <w:szCs w:val="24"/>
          <w:rPrChange w:id="302" w:author="Toky Hajatiana RABOANARY" w:date="2019-07-05T17:58:00Z">
            <w:rPr>
              <w:del w:id="303" w:author="Toky Hajatiana RABOANARY" w:date="2019-07-05T17:59:00Z"/>
            </w:rPr>
          </w:rPrChange>
        </w:rPr>
        <w:pPrChange w:id="304" w:author="Toky Hajatiana RABOANARY" w:date="2019-07-05T17:58:00Z">
          <w:pPr>
            <w:pStyle w:val="Paragraphedeliste"/>
            <w:numPr>
              <w:numId w:val="2"/>
            </w:numPr>
            <w:tabs>
              <w:tab w:val="left" w:pos="3480"/>
            </w:tabs>
            <w:ind w:hanging="360"/>
            <w:jc w:val="both"/>
          </w:pPr>
        </w:pPrChange>
      </w:pPr>
    </w:p>
    <w:p w:rsidR="004C1BB3" w:rsidRPr="004C1BB3" w:rsidDel="00446782" w:rsidRDefault="004C1BB3" w:rsidP="004C7732">
      <w:pPr>
        <w:tabs>
          <w:tab w:val="left" w:pos="3480"/>
        </w:tabs>
        <w:jc w:val="both"/>
        <w:rPr>
          <w:del w:id="305" w:author="Toky Hajatiana RABOANARY" w:date="2019-07-05T17:59:00Z"/>
        </w:rPr>
      </w:pPr>
      <w:del w:id="306" w:author="Toky Hajatiana RABOANARY" w:date="2019-07-05T17:58:00Z">
        <w:r w:rsidDel="00446782">
          <w:rPr>
            <w:noProof/>
          </w:rPr>
          <w:drawing>
            <wp:anchor distT="0" distB="0" distL="114300" distR="114300" simplePos="0" relativeHeight="251665408" behindDoc="1" locked="0" layoutInCell="1" allowOverlap="1">
              <wp:simplePos x="0" y="0"/>
              <wp:positionH relativeFrom="column">
                <wp:posOffset>1002030</wp:posOffset>
              </wp:positionH>
              <wp:positionV relativeFrom="paragraph">
                <wp:posOffset>-7698105</wp:posOffset>
              </wp:positionV>
              <wp:extent cx="1893570" cy="1277620"/>
              <wp:effectExtent l="0" t="0" r="0" b="0"/>
              <wp:wrapTight wrapText="bothSides">
                <wp:wrapPolygon edited="0">
                  <wp:start x="0" y="0"/>
                  <wp:lineTo x="0" y="21471"/>
                  <wp:lineTo x="21441" y="21471"/>
                  <wp:lineTo x="21441" y="0"/>
                  <wp:lineTo x="0" y="0"/>
                </wp:wrapPolygon>
              </wp:wrapTight>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1893570" cy="12776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del>
    </w:p>
    <w:p w:rsidR="004C1BB3" w:rsidDel="00446782" w:rsidRDefault="004C1BB3" w:rsidP="004C7732">
      <w:pPr>
        <w:tabs>
          <w:tab w:val="left" w:pos="3480"/>
        </w:tabs>
        <w:jc w:val="both"/>
        <w:rPr>
          <w:del w:id="307" w:author="Toky Hajatiana RABOANARY" w:date="2019-07-05T17:59:00Z"/>
        </w:rPr>
      </w:pPr>
    </w:p>
    <w:p w:rsidR="004C1BB3" w:rsidRPr="004C1BB3" w:rsidDel="00446782" w:rsidRDefault="004C1BB3" w:rsidP="004C7732">
      <w:pPr>
        <w:jc w:val="both"/>
        <w:rPr>
          <w:del w:id="308" w:author="Toky Hajatiana RABOANARY" w:date="2019-07-05T17:59:00Z"/>
        </w:rPr>
      </w:pPr>
    </w:p>
    <w:p w:rsidR="004C1BB3" w:rsidRPr="004C1BB3" w:rsidDel="00446782" w:rsidRDefault="004C1BB3" w:rsidP="004C7732">
      <w:pPr>
        <w:jc w:val="both"/>
        <w:rPr>
          <w:del w:id="309" w:author="Toky Hajatiana RABOANARY" w:date="2019-07-05T17:59:00Z"/>
        </w:rPr>
      </w:pPr>
    </w:p>
    <w:p w:rsidR="004C1BB3" w:rsidRPr="004C1BB3" w:rsidDel="00446782" w:rsidRDefault="004C1BB3" w:rsidP="004C7732">
      <w:pPr>
        <w:jc w:val="both"/>
        <w:rPr>
          <w:del w:id="310" w:author="Toky Hajatiana RABOANARY" w:date="2019-07-05T17:59:00Z"/>
        </w:rPr>
      </w:pPr>
    </w:p>
    <w:p w:rsidR="004C1BB3" w:rsidRPr="004C1BB3" w:rsidDel="00446782" w:rsidRDefault="004C1BB3" w:rsidP="004C7732">
      <w:pPr>
        <w:jc w:val="both"/>
        <w:rPr>
          <w:del w:id="311" w:author="Toky Hajatiana RABOANARY" w:date="2019-07-05T17:59:00Z"/>
        </w:rPr>
      </w:pPr>
    </w:p>
    <w:p w:rsidR="004C1BB3" w:rsidRPr="004C1BB3" w:rsidDel="00446782" w:rsidRDefault="004C1BB3" w:rsidP="004C7732">
      <w:pPr>
        <w:jc w:val="both"/>
        <w:rPr>
          <w:del w:id="312" w:author="Toky Hajatiana RABOANARY" w:date="2019-07-05T17:59:00Z"/>
        </w:rPr>
      </w:pPr>
    </w:p>
    <w:p w:rsidR="004C1BB3" w:rsidRPr="004C1BB3" w:rsidDel="00446782" w:rsidRDefault="004C1BB3" w:rsidP="004C7732">
      <w:pPr>
        <w:jc w:val="both"/>
        <w:rPr>
          <w:del w:id="313" w:author="Toky Hajatiana RABOANARY" w:date="2019-07-05T17:59:00Z"/>
        </w:rPr>
      </w:pPr>
    </w:p>
    <w:p w:rsidR="004C1BB3" w:rsidRDefault="004C1BB3" w:rsidP="004C7732">
      <w:pPr>
        <w:jc w:val="both"/>
      </w:pPr>
    </w:p>
    <w:p w:rsidR="00ED3F52" w:rsidRDefault="00C37B2E" w:rsidP="005A567A">
      <w:pPr>
        <w:pStyle w:val="Sous-titre"/>
      </w:pPr>
      <w:bookmarkStart w:id="314" w:name="_Toc9399851"/>
      <w:r w:rsidRPr="00C37B2E">
        <w:t>Représentation UML d'une classe</w:t>
      </w:r>
      <w:bookmarkEnd w:id="314"/>
    </w:p>
    <w:p w:rsidR="00ED3F52" w:rsidRPr="005A567A" w:rsidRDefault="00ED3F52" w:rsidP="00D47E7E">
      <w:pPr>
        <w:pStyle w:val="Paragraphedeliste"/>
        <w:numPr>
          <w:ilvl w:val="0"/>
          <w:numId w:val="2"/>
        </w:numPr>
        <w:tabs>
          <w:tab w:val="left" w:pos="4080"/>
        </w:tabs>
        <w:jc w:val="both"/>
        <w:rPr>
          <w:sz w:val="24"/>
          <w:szCs w:val="24"/>
        </w:rPr>
      </w:pPr>
      <w:r w:rsidRPr="005A567A">
        <w:rPr>
          <w:sz w:val="24"/>
          <w:szCs w:val="24"/>
        </w:rPr>
        <w:t>Encapsulation, visibilité</w:t>
      </w:r>
      <w:ins w:id="315" w:author="Toky Hajatiana RABOANARY" w:date="2019-07-05T17:59:00Z">
        <w:r w:rsidR="00446782">
          <w:rPr>
            <w:sz w:val="24"/>
            <w:szCs w:val="24"/>
          </w:rPr>
          <w:t> :</w:t>
        </w:r>
      </w:ins>
      <w:del w:id="316" w:author="Toky Hajatiana RABOANARY" w:date="2019-07-05T17:59:00Z">
        <w:r w:rsidRPr="005A567A" w:rsidDel="00446782">
          <w:rPr>
            <w:sz w:val="24"/>
            <w:szCs w:val="24"/>
          </w:rPr>
          <w:delText>:</w:delText>
        </w:r>
      </w:del>
    </w:p>
    <w:p w:rsidR="00ED3F52" w:rsidRPr="005A567A" w:rsidRDefault="00446782">
      <w:pPr>
        <w:jc w:val="both"/>
        <w:rPr>
          <w:sz w:val="24"/>
          <w:szCs w:val="24"/>
        </w:rPr>
        <w:pPrChange w:id="317" w:author="Toky Hajatiana RABOANARY" w:date="2019-07-05T17:59:00Z">
          <w:pPr>
            <w:tabs>
              <w:tab w:val="left" w:pos="4080"/>
            </w:tabs>
            <w:jc w:val="both"/>
          </w:pPr>
        </w:pPrChange>
      </w:pPr>
      <w:ins w:id="318" w:author="Toky Hajatiana RABOANARY" w:date="2019-07-05T17:59:00Z">
        <w:r>
          <w:rPr>
            <w:sz w:val="24"/>
            <w:szCs w:val="24"/>
          </w:rPr>
          <w:tab/>
        </w:r>
      </w:ins>
      <w:r w:rsidR="00ED3F52" w:rsidRPr="005A567A">
        <w:rPr>
          <w:sz w:val="24"/>
          <w:szCs w:val="24"/>
        </w:rPr>
        <w:t>L'encapsulation est un mécanisme consistant à rassembler les données et les méthodes au sein</w:t>
      </w:r>
      <w:r w:rsidR="00EB2248" w:rsidRPr="005A567A">
        <w:rPr>
          <w:sz w:val="24"/>
          <w:szCs w:val="24"/>
        </w:rPr>
        <w:t xml:space="preserve"> </w:t>
      </w:r>
      <w:r w:rsidR="00ED3F52" w:rsidRPr="005A567A">
        <w:rPr>
          <w:sz w:val="24"/>
          <w:szCs w:val="24"/>
        </w:rPr>
        <w:t>d'une structure en cachant l'implémentation de l'objet, c'est-à-dire en empêchant l'accès aux données</w:t>
      </w:r>
      <w:r w:rsidR="005A567A">
        <w:rPr>
          <w:sz w:val="24"/>
          <w:szCs w:val="24"/>
        </w:rPr>
        <w:t xml:space="preserve"> </w:t>
      </w:r>
      <w:r w:rsidR="00ED3F52" w:rsidRPr="005A567A">
        <w:rPr>
          <w:sz w:val="24"/>
          <w:szCs w:val="24"/>
        </w:rPr>
        <w:t>par un autre moyen que les services proposés. Ces services accessibles (offerts) aux utilisateurs de</w:t>
      </w:r>
      <w:r w:rsidR="005A567A">
        <w:rPr>
          <w:sz w:val="24"/>
          <w:szCs w:val="24"/>
        </w:rPr>
        <w:t xml:space="preserve"> </w:t>
      </w:r>
      <w:r w:rsidR="00ED3F52" w:rsidRPr="005A567A">
        <w:rPr>
          <w:sz w:val="24"/>
          <w:szCs w:val="24"/>
        </w:rPr>
        <w:t>l'objet définissent ce que l'on appelle l'interface de l'objet (sa vue externe). L'encapsulation permet</w:t>
      </w:r>
      <w:r w:rsidR="005A567A">
        <w:rPr>
          <w:sz w:val="24"/>
          <w:szCs w:val="24"/>
        </w:rPr>
        <w:t xml:space="preserve"> </w:t>
      </w:r>
      <w:r w:rsidR="00ED3F52" w:rsidRPr="005A567A">
        <w:rPr>
          <w:sz w:val="24"/>
          <w:szCs w:val="24"/>
        </w:rPr>
        <w:t>donc de garantir l'intégrité des données contenues dans l'objet.</w:t>
      </w:r>
    </w:p>
    <w:p w:rsidR="00ED3F52" w:rsidRPr="005A567A" w:rsidDel="00446782" w:rsidRDefault="00446782">
      <w:pPr>
        <w:jc w:val="both"/>
        <w:rPr>
          <w:del w:id="319" w:author="Toky Hajatiana RABOANARY" w:date="2019-07-05T17:59:00Z"/>
          <w:sz w:val="24"/>
          <w:szCs w:val="24"/>
        </w:rPr>
        <w:pPrChange w:id="320" w:author="Toky Hajatiana RABOANARY" w:date="2019-07-05T17:59:00Z">
          <w:pPr>
            <w:tabs>
              <w:tab w:val="left" w:pos="4080"/>
            </w:tabs>
            <w:jc w:val="both"/>
          </w:pPr>
        </w:pPrChange>
      </w:pPr>
      <w:ins w:id="321" w:author="Toky Hajatiana RABOANARY" w:date="2019-07-05T17:59:00Z">
        <w:r>
          <w:rPr>
            <w:sz w:val="24"/>
            <w:szCs w:val="24"/>
          </w:rPr>
          <w:tab/>
        </w:r>
      </w:ins>
      <w:r w:rsidR="00ED3F52" w:rsidRPr="005A567A">
        <w:rPr>
          <w:sz w:val="24"/>
          <w:szCs w:val="24"/>
        </w:rPr>
        <w:t>L'encapsulation permet de définir des niveaux de visibilité des éléments d'un conteneur. La</w:t>
      </w:r>
      <w:ins w:id="322" w:author="Toky Hajatiana RABOANARY" w:date="2019-07-05T17:59:00Z">
        <w:r>
          <w:rPr>
            <w:sz w:val="24"/>
            <w:szCs w:val="24"/>
          </w:rPr>
          <w:t xml:space="preserve"> </w:t>
        </w:r>
      </w:ins>
    </w:p>
    <w:p w:rsidR="00ED3F52" w:rsidRPr="005A567A" w:rsidRDefault="00ED3F52">
      <w:pPr>
        <w:jc w:val="both"/>
        <w:rPr>
          <w:sz w:val="24"/>
          <w:szCs w:val="24"/>
        </w:rPr>
        <w:pPrChange w:id="323" w:author="Toky Hajatiana RABOANARY" w:date="2019-07-05T17:59:00Z">
          <w:pPr>
            <w:tabs>
              <w:tab w:val="left" w:pos="4080"/>
            </w:tabs>
            <w:jc w:val="both"/>
          </w:pPr>
        </w:pPrChange>
      </w:pPr>
      <w:r w:rsidRPr="005A567A">
        <w:rPr>
          <w:sz w:val="24"/>
          <w:szCs w:val="24"/>
        </w:rPr>
        <w:t>visibilité déclare la possibilité pour un élément de modélisation de référencer un élément qui se trouve dans un espace de noms différent de celui de l'élément qui établit la référence. Elle fait partie de la relation entre un élément et le conteneur qui l'héberge, ce dernier pouvant être un paquetage, une classe ou un autre espace de noms. Il existe quatre visibilités prédéfinies.</w:t>
      </w:r>
    </w:p>
    <w:p w:rsidR="00ED3F52" w:rsidRPr="005A567A" w:rsidRDefault="00446782">
      <w:pPr>
        <w:jc w:val="both"/>
        <w:rPr>
          <w:sz w:val="24"/>
          <w:szCs w:val="24"/>
        </w:rPr>
        <w:pPrChange w:id="324" w:author="Toky Hajatiana RABOANARY" w:date="2019-07-05T18:00:00Z">
          <w:pPr>
            <w:tabs>
              <w:tab w:val="left" w:pos="4080"/>
            </w:tabs>
            <w:jc w:val="both"/>
          </w:pPr>
        </w:pPrChange>
      </w:pPr>
      <w:ins w:id="325" w:author="Toky Hajatiana RABOANARY" w:date="2019-07-05T18:00:00Z">
        <w:r>
          <w:rPr>
            <w:sz w:val="24"/>
            <w:szCs w:val="24"/>
          </w:rPr>
          <w:lastRenderedPageBreak/>
          <w:tab/>
        </w:r>
      </w:ins>
      <w:r w:rsidR="00ED3F52" w:rsidRPr="005A567A">
        <w:rPr>
          <w:sz w:val="24"/>
          <w:szCs w:val="24"/>
        </w:rPr>
        <w:t>Public ou + : Tout élément qui peut voir le conteneur peut également voir l'élément indiqué.</w:t>
      </w:r>
    </w:p>
    <w:p w:rsidR="00ED3F52" w:rsidRPr="005A567A" w:rsidRDefault="00446782">
      <w:pPr>
        <w:jc w:val="both"/>
        <w:rPr>
          <w:sz w:val="24"/>
          <w:szCs w:val="24"/>
        </w:rPr>
        <w:pPrChange w:id="326" w:author="Toky Hajatiana RABOANARY" w:date="2019-07-05T18:00:00Z">
          <w:pPr>
            <w:tabs>
              <w:tab w:val="left" w:pos="4080"/>
            </w:tabs>
            <w:jc w:val="both"/>
          </w:pPr>
        </w:pPrChange>
      </w:pPr>
      <w:ins w:id="327" w:author="Toky Hajatiana RABOANARY" w:date="2019-07-05T18:00:00Z">
        <w:r>
          <w:rPr>
            <w:sz w:val="24"/>
            <w:szCs w:val="24"/>
          </w:rPr>
          <w:tab/>
        </w:r>
      </w:ins>
      <w:r w:rsidR="00ED3F52" w:rsidRPr="005A567A">
        <w:rPr>
          <w:sz w:val="24"/>
          <w:szCs w:val="24"/>
        </w:rPr>
        <w:t>Protected ou # : Seul un élément situé dans le conteneur ou un de ses descendants peut voir l'élément indiqué.</w:t>
      </w:r>
    </w:p>
    <w:p w:rsidR="00ED3F52" w:rsidRPr="005A567A" w:rsidRDefault="00446782">
      <w:pPr>
        <w:jc w:val="both"/>
        <w:rPr>
          <w:sz w:val="24"/>
          <w:szCs w:val="24"/>
        </w:rPr>
        <w:pPrChange w:id="328" w:author="Toky Hajatiana RABOANARY" w:date="2019-07-05T18:00:00Z">
          <w:pPr>
            <w:tabs>
              <w:tab w:val="left" w:pos="4080"/>
            </w:tabs>
            <w:jc w:val="both"/>
          </w:pPr>
        </w:pPrChange>
      </w:pPr>
      <w:ins w:id="329" w:author="Toky Hajatiana RABOANARY" w:date="2019-07-05T18:00:00Z">
        <w:r>
          <w:rPr>
            <w:sz w:val="24"/>
            <w:szCs w:val="24"/>
          </w:rPr>
          <w:tab/>
        </w:r>
      </w:ins>
      <w:r w:rsidR="00ED3F52" w:rsidRPr="005A567A">
        <w:rPr>
          <w:sz w:val="24"/>
          <w:szCs w:val="24"/>
        </w:rPr>
        <w:t>Private ou - : Seul un élément situé dans le conteneur peut voir l'élément.</w:t>
      </w:r>
    </w:p>
    <w:p w:rsidR="00ED3F52" w:rsidRPr="005A567A" w:rsidRDefault="00446782">
      <w:pPr>
        <w:jc w:val="both"/>
        <w:rPr>
          <w:sz w:val="24"/>
          <w:szCs w:val="24"/>
        </w:rPr>
        <w:pPrChange w:id="330" w:author="Toky Hajatiana RABOANARY" w:date="2019-07-05T18:00:00Z">
          <w:pPr>
            <w:tabs>
              <w:tab w:val="left" w:pos="4080"/>
            </w:tabs>
            <w:jc w:val="both"/>
          </w:pPr>
        </w:pPrChange>
      </w:pPr>
      <w:ins w:id="331" w:author="Toky Hajatiana RABOANARY" w:date="2019-07-05T18:00:00Z">
        <w:r>
          <w:rPr>
            <w:sz w:val="24"/>
            <w:szCs w:val="24"/>
          </w:rPr>
          <w:tab/>
        </w:r>
      </w:ins>
      <w:r w:rsidR="00ED3F52" w:rsidRPr="005A567A">
        <w:rPr>
          <w:sz w:val="24"/>
          <w:szCs w:val="24"/>
        </w:rPr>
        <w:t>Package ou # ou rien : Seul un élément déclaré dans le même paquetage peut voir l'élément.</w:t>
      </w:r>
      <w:r w:rsidR="00A94F91" w:rsidRPr="005A567A">
        <w:rPr>
          <w:sz w:val="24"/>
          <w:szCs w:val="24"/>
        </w:rPr>
        <w:t>4</w:t>
      </w:r>
    </w:p>
    <w:p w:rsidR="00A94F91" w:rsidRDefault="00A94F91" w:rsidP="004C7732">
      <w:pPr>
        <w:tabs>
          <w:tab w:val="left" w:pos="4080"/>
        </w:tabs>
        <w:jc w:val="both"/>
      </w:pPr>
    </w:p>
    <w:p w:rsidR="00446782" w:rsidRDefault="00446782">
      <w:pPr>
        <w:rPr>
          <w:ins w:id="332" w:author="Toky Hajatiana RABOANARY" w:date="2019-07-05T18:00:00Z"/>
        </w:rPr>
      </w:pPr>
      <w:ins w:id="333" w:author="Toky Hajatiana RABOANARY" w:date="2019-07-05T18:00:00Z">
        <w:r>
          <w:br w:type="page"/>
        </w:r>
      </w:ins>
    </w:p>
    <w:p w:rsidR="004C1BB3" w:rsidRDefault="00446782" w:rsidP="004C7732">
      <w:pPr>
        <w:jc w:val="both"/>
      </w:pPr>
      <w:ins w:id="334" w:author="Toky Hajatiana RABOANARY" w:date="2019-07-05T18:00:00Z">
        <w:r>
          <w:rPr>
            <w:noProof/>
          </w:rPr>
          <w:lastRenderedPageBreak/>
          <w:drawing>
            <wp:anchor distT="0" distB="0" distL="114300" distR="114300" simplePos="0" relativeHeight="251689984" behindDoc="1" locked="0" layoutInCell="1" allowOverlap="1" wp14:anchorId="4697AE9D" wp14:editId="44128A83">
              <wp:simplePos x="0" y="0"/>
              <wp:positionH relativeFrom="column">
                <wp:posOffset>0</wp:posOffset>
              </wp:positionH>
              <wp:positionV relativeFrom="paragraph">
                <wp:posOffset>320675</wp:posOffset>
              </wp:positionV>
              <wp:extent cx="1731010" cy="1178560"/>
              <wp:effectExtent l="0" t="0" r="0" b="0"/>
              <wp:wrapTight wrapText="bothSides">
                <wp:wrapPolygon edited="0">
                  <wp:start x="0" y="0"/>
                  <wp:lineTo x="0" y="21414"/>
                  <wp:lineTo x="21394" y="21414"/>
                  <wp:lineTo x="21394" y="0"/>
                  <wp:lineTo x="0" y="0"/>
                </wp:wrapPolygon>
              </wp:wrapTight>
              <wp:docPr id="1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1731010" cy="1178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ins>
    </w:p>
    <w:p w:rsidR="00A94F91" w:rsidRDefault="00446782" w:rsidP="004C7732">
      <w:pPr>
        <w:jc w:val="both"/>
      </w:pPr>
      <w:del w:id="335" w:author="Toky Hajatiana RABOANARY" w:date="2019-07-05T18:00:00Z">
        <w:r w:rsidDel="00446782">
          <w:rPr>
            <w:noProof/>
          </w:rPr>
          <w:drawing>
            <wp:anchor distT="0" distB="0" distL="114300" distR="114300" simplePos="0" relativeHeight="251666432" behindDoc="1" locked="0" layoutInCell="1" allowOverlap="1">
              <wp:simplePos x="0" y="0"/>
              <wp:positionH relativeFrom="column">
                <wp:posOffset>1183640</wp:posOffset>
              </wp:positionH>
              <wp:positionV relativeFrom="paragraph">
                <wp:posOffset>352425</wp:posOffset>
              </wp:positionV>
              <wp:extent cx="1731010" cy="1178560"/>
              <wp:effectExtent l="0" t="0" r="0" b="0"/>
              <wp:wrapTight wrapText="bothSides">
                <wp:wrapPolygon edited="0">
                  <wp:start x="0" y="0"/>
                  <wp:lineTo x="0" y="21414"/>
                  <wp:lineTo x="21394" y="21414"/>
                  <wp:lineTo x="21394" y="0"/>
                  <wp:lineTo x="0" y="0"/>
                </wp:wrapPolygon>
              </wp:wrapTight>
              <wp:docPr id="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1731010" cy="1178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del>
    </w:p>
    <w:p w:rsidR="00A94F91" w:rsidRPr="00A94F91" w:rsidRDefault="00A94F91" w:rsidP="004C7732">
      <w:pPr>
        <w:jc w:val="both"/>
      </w:pPr>
    </w:p>
    <w:p w:rsidR="00A94F91" w:rsidRPr="00A94F91" w:rsidRDefault="00A94F91" w:rsidP="004C7732">
      <w:pPr>
        <w:jc w:val="both"/>
      </w:pPr>
    </w:p>
    <w:p w:rsidR="00A94F91" w:rsidRPr="00A94F91" w:rsidDel="00446782" w:rsidRDefault="00A94F91" w:rsidP="004C7732">
      <w:pPr>
        <w:jc w:val="both"/>
        <w:rPr>
          <w:del w:id="336" w:author="Toky Hajatiana RABOANARY" w:date="2019-07-05T18:00:00Z"/>
        </w:rPr>
      </w:pPr>
    </w:p>
    <w:p w:rsidR="00A94F91" w:rsidRDefault="00A94F91" w:rsidP="004C7732">
      <w:pPr>
        <w:jc w:val="both"/>
      </w:pPr>
    </w:p>
    <w:p w:rsidR="00A94F91" w:rsidRDefault="00A94F91" w:rsidP="005A567A">
      <w:pPr>
        <w:pStyle w:val="Sous-titre"/>
      </w:pPr>
      <w:bookmarkStart w:id="337" w:name="_Toc9399852"/>
      <w:r w:rsidRPr="00A94F91">
        <w:t>Encapsulation</w:t>
      </w:r>
      <w:bookmarkEnd w:id="337"/>
    </w:p>
    <w:p w:rsidR="00A94F91" w:rsidRPr="005A567A" w:rsidRDefault="000D3971" w:rsidP="00D47E7E">
      <w:pPr>
        <w:pStyle w:val="Paragraphedeliste"/>
        <w:numPr>
          <w:ilvl w:val="0"/>
          <w:numId w:val="2"/>
        </w:numPr>
        <w:tabs>
          <w:tab w:val="left" w:pos="3720"/>
        </w:tabs>
        <w:jc w:val="both"/>
        <w:rPr>
          <w:sz w:val="24"/>
          <w:szCs w:val="24"/>
        </w:rPr>
      </w:pPr>
      <w:r w:rsidRPr="005A567A">
        <w:rPr>
          <w:sz w:val="24"/>
          <w:szCs w:val="24"/>
        </w:rPr>
        <w:t>Relations entre classes</w:t>
      </w:r>
      <w:ins w:id="338" w:author="Toky Hajatiana RABOANARY" w:date="2019-07-05T18:00:00Z">
        <w:r w:rsidR="00446782">
          <w:rPr>
            <w:sz w:val="24"/>
            <w:szCs w:val="24"/>
          </w:rPr>
          <w:t> :</w:t>
        </w:r>
      </w:ins>
      <w:del w:id="339" w:author="Toky Hajatiana RABOANARY" w:date="2019-07-05T18:00:00Z">
        <w:r w:rsidRPr="005A567A" w:rsidDel="00446782">
          <w:rPr>
            <w:sz w:val="24"/>
            <w:szCs w:val="24"/>
          </w:rPr>
          <w:delText>:</w:delText>
        </w:r>
      </w:del>
    </w:p>
    <w:p w:rsidR="000D3971" w:rsidRPr="005A567A" w:rsidRDefault="000D3971" w:rsidP="00D47E7E">
      <w:pPr>
        <w:pStyle w:val="Paragraphedeliste"/>
        <w:numPr>
          <w:ilvl w:val="0"/>
          <w:numId w:val="3"/>
        </w:numPr>
        <w:tabs>
          <w:tab w:val="left" w:pos="3720"/>
        </w:tabs>
        <w:jc w:val="both"/>
        <w:rPr>
          <w:sz w:val="24"/>
          <w:szCs w:val="24"/>
        </w:rPr>
      </w:pPr>
      <w:r w:rsidRPr="005A567A">
        <w:rPr>
          <w:sz w:val="24"/>
          <w:szCs w:val="24"/>
        </w:rPr>
        <w:t>Association</w:t>
      </w:r>
    </w:p>
    <w:p w:rsidR="000D3971" w:rsidRPr="005A567A" w:rsidRDefault="00446782">
      <w:pPr>
        <w:jc w:val="both"/>
        <w:rPr>
          <w:rFonts w:ascii="Calibri" w:hAnsi="Calibri" w:cs="Calibri"/>
          <w:sz w:val="24"/>
          <w:szCs w:val="24"/>
        </w:rPr>
        <w:pPrChange w:id="340" w:author="Toky Hajatiana RABOANARY" w:date="2019-07-05T18:00:00Z">
          <w:pPr>
            <w:tabs>
              <w:tab w:val="left" w:pos="3720"/>
            </w:tabs>
            <w:jc w:val="both"/>
          </w:pPr>
        </w:pPrChange>
      </w:pPr>
      <w:ins w:id="341" w:author="Toky Hajatiana RABOANARY" w:date="2019-07-05T18:00:00Z">
        <w:r>
          <w:rPr>
            <w:sz w:val="24"/>
            <w:szCs w:val="24"/>
          </w:rPr>
          <w:tab/>
        </w:r>
      </w:ins>
      <w:r w:rsidR="000D3971" w:rsidRPr="005A567A">
        <w:rPr>
          <w:sz w:val="24"/>
          <w:szCs w:val="24"/>
        </w:rPr>
        <w:t>Une association binaire est matérialisée par un trait plein entre les classes associées. Elle peut être ornée d'un nom, avec éventuellement une précision du sens de lecture (</w:t>
      </w:r>
      <w:r w:rsidR="000D3971" w:rsidRPr="005A567A">
        <w:rPr>
          <w:rFonts w:ascii="MS Gothic" w:eastAsia="MS Gothic" w:hAnsi="MS Gothic" w:cs="MS Gothic" w:hint="eastAsia"/>
          <w:sz w:val="24"/>
          <w:szCs w:val="24"/>
        </w:rPr>
        <w:t>‑</w:t>
      </w:r>
      <w:r w:rsidR="000D3971" w:rsidRPr="005A567A">
        <w:rPr>
          <w:rFonts w:ascii="Calibri" w:hAnsi="Calibri" w:cs="Calibri"/>
          <w:sz w:val="24"/>
          <w:szCs w:val="24"/>
        </w:rPr>
        <w:t xml:space="preserve"> ou </w:t>
      </w:r>
      <w:r w:rsidR="000D3971" w:rsidRPr="005A567A">
        <w:rPr>
          <w:rFonts w:ascii="MS Gothic" w:eastAsia="MS Gothic" w:hAnsi="MS Gothic" w:cs="MS Gothic" w:hint="eastAsia"/>
          <w:sz w:val="24"/>
          <w:szCs w:val="24"/>
        </w:rPr>
        <w:noBreakHyphen/>
        <w:t>)</w:t>
      </w:r>
      <w:r w:rsidR="000D3971" w:rsidRPr="005A567A">
        <w:rPr>
          <w:rFonts w:ascii="Calibri" w:hAnsi="Calibri" w:cs="Calibri"/>
          <w:sz w:val="24"/>
          <w:szCs w:val="24"/>
        </w:rPr>
        <w:t>.</w:t>
      </w:r>
    </w:p>
    <w:p w:rsidR="000D3971" w:rsidRPr="005A567A" w:rsidRDefault="00446782">
      <w:pPr>
        <w:jc w:val="both"/>
        <w:rPr>
          <w:sz w:val="24"/>
          <w:szCs w:val="24"/>
        </w:rPr>
        <w:pPrChange w:id="342" w:author="Toky Hajatiana RABOANARY" w:date="2019-07-05T18:01:00Z">
          <w:pPr>
            <w:tabs>
              <w:tab w:val="left" w:pos="3720"/>
            </w:tabs>
            <w:jc w:val="both"/>
          </w:pPr>
        </w:pPrChange>
      </w:pPr>
      <w:ins w:id="343" w:author="Toky Hajatiana RABOANARY" w:date="2019-07-05T18:00:00Z">
        <w:r>
          <w:rPr>
            <w:sz w:val="24"/>
            <w:szCs w:val="24"/>
          </w:rPr>
          <w:tab/>
        </w:r>
      </w:ins>
      <w:r w:rsidR="000D3971" w:rsidRPr="005A567A">
        <w:rPr>
          <w:sz w:val="24"/>
          <w:szCs w:val="24"/>
        </w:rPr>
        <w:t>Une association est une relation entre deux classes (association binaire) ou plus (association n</w:t>
      </w:r>
      <w:r w:rsidR="000D3971" w:rsidRPr="005A567A">
        <w:rPr>
          <w:rFonts w:ascii="MS Gothic" w:eastAsia="MS Gothic" w:hAnsi="MS Gothic" w:cs="MS Gothic" w:hint="eastAsia"/>
          <w:sz w:val="24"/>
          <w:szCs w:val="24"/>
        </w:rPr>
        <w:t>‑</w:t>
      </w:r>
      <w:r w:rsidR="000D3971" w:rsidRPr="005A567A">
        <w:rPr>
          <w:rFonts w:ascii="Calibri" w:hAnsi="Calibri" w:cs="Calibri"/>
          <w:sz w:val="24"/>
          <w:szCs w:val="24"/>
        </w:rPr>
        <w:t xml:space="preserve"> aire), qui décrit les connexions structurelles entre leurs instances. Une association indique donc qu'il </w:t>
      </w:r>
      <w:r w:rsidR="000D3971" w:rsidRPr="005A567A">
        <w:rPr>
          <w:sz w:val="24"/>
          <w:szCs w:val="24"/>
        </w:rPr>
        <w:t>peut y avoir des liens entre des instances des classes associées.</w:t>
      </w:r>
    </w:p>
    <w:p w:rsidR="00BA7AAA" w:rsidDel="00446782" w:rsidRDefault="00BA7AAA" w:rsidP="004C7732">
      <w:pPr>
        <w:tabs>
          <w:tab w:val="left" w:pos="3720"/>
        </w:tabs>
        <w:jc w:val="both"/>
        <w:rPr>
          <w:del w:id="344" w:author="Toky Hajatiana RABOANARY" w:date="2019-07-05T18:01:00Z"/>
        </w:rPr>
      </w:pPr>
    </w:p>
    <w:p w:rsidR="00BA7AAA" w:rsidRDefault="00BA7AAA" w:rsidP="004C7732">
      <w:pPr>
        <w:tabs>
          <w:tab w:val="left" w:pos="3720"/>
        </w:tabs>
        <w:jc w:val="both"/>
      </w:pPr>
      <w:r>
        <w:rPr>
          <w:noProof/>
        </w:rPr>
        <w:drawing>
          <wp:inline distT="0" distB="0" distL="0" distR="0">
            <wp:extent cx="4588626" cy="417838"/>
            <wp:effectExtent l="0" t="0" r="0" b="0"/>
            <wp:docPr id="11" name="Image 4"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asampito\Desktop\Capture.PNG"/>
                    <pic:cNvPicPr>
                      <a:picLocks noChangeAspect="1" noChangeArrowheads="1"/>
                    </pic:cNvPicPr>
                  </pic:nvPicPr>
                  <pic:blipFill>
                    <a:blip r:embed="rId28"/>
                    <a:srcRect/>
                    <a:stretch>
                      <a:fillRect/>
                    </a:stretch>
                  </pic:blipFill>
                  <pic:spPr bwMode="auto">
                    <a:xfrm>
                      <a:off x="0" y="0"/>
                      <a:ext cx="4624874" cy="421139"/>
                    </a:xfrm>
                    <a:prstGeom prst="rect">
                      <a:avLst/>
                    </a:prstGeom>
                    <a:noFill/>
                    <a:ln w="9525">
                      <a:noFill/>
                      <a:miter lim="800000"/>
                      <a:headEnd/>
                      <a:tailEnd/>
                    </a:ln>
                  </pic:spPr>
                </pic:pic>
              </a:graphicData>
            </a:graphic>
          </wp:inline>
        </w:drawing>
      </w:r>
    </w:p>
    <w:p w:rsidR="00BA7AAA" w:rsidRDefault="00BA7AAA" w:rsidP="00EB2248">
      <w:pPr>
        <w:pStyle w:val="Sous-titre"/>
      </w:pPr>
      <w:bookmarkStart w:id="345" w:name="_Toc9399853"/>
      <w:r w:rsidRPr="00BA7AAA">
        <w:t>Association</w:t>
      </w:r>
      <w:bookmarkEnd w:id="345"/>
    </w:p>
    <w:p w:rsidR="00BA7AAA" w:rsidRDefault="00BA7AAA" w:rsidP="004C7732">
      <w:pPr>
        <w:tabs>
          <w:tab w:val="left" w:pos="3720"/>
        </w:tabs>
        <w:jc w:val="both"/>
      </w:pPr>
    </w:p>
    <w:p w:rsidR="00BA7AAA" w:rsidRPr="005A567A" w:rsidRDefault="00BA7AAA" w:rsidP="00D47E7E">
      <w:pPr>
        <w:pStyle w:val="Paragraphedeliste"/>
        <w:numPr>
          <w:ilvl w:val="0"/>
          <w:numId w:val="3"/>
        </w:numPr>
        <w:tabs>
          <w:tab w:val="left" w:pos="3720"/>
        </w:tabs>
        <w:jc w:val="both"/>
        <w:rPr>
          <w:sz w:val="24"/>
          <w:szCs w:val="24"/>
        </w:rPr>
      </w:pPr>
      <w:r w:rsidRPr="005A567A">
        <w:rPr>
          <w:sz w:val="24"/>
          <w:szCs w:val="24"/>
        </w:rPr>
        <w:t>Agrégation</w:t>
      </w:r>
    </w:p>
    <w:p w:rsidR="00BD7015" w:rsidRPr="005A567A" w:rsidRDefault="00BA7AAA">
      <w:pPr>
        <w:autoSpaceDE w:val="0"/>
        <w:autoSpaceDN w:val="0"/>
        <w:adjustRightInd w:val="0"/>
        <w:spacing w:after="0"/>
        <w:ind w:firstLine="708"/>
        <w:jc w:val="both"/>
        <w:rPr>
          <w:rFonts w:ascii="Calibri" w:hAnsi="Calibri" w:cs="Calibri"/>
          <w:noProof/>
          <w:sz w:val="24"/>
          <w:szCs w:val="24"/>
        </w:rPr>
        <w:pPrChange w:id="346" w:author="Toky Hajatiana RABOANARY" w:date="2019-07-05T18:01:00Z">
          <w:pPr>
            <w:autoSpaceDE w:val="0"/>
            <w:autoSpaceDN w:val="0"/>
            <w:adjustRightInd w:val="0"/>
            <w:spacing w:after="0"/>
            <w:jc w:val="both"/>
          </w:pPr>
        </w:pPrChange>
      </w:pPr>
      <w:r w:rsidRPr="005A567A">
        <w:rPr>
          <w:rFonts w:ascii="Calibri" w:hAnsi="Calibri" w:cs="Calibri"/>
          <w:sz w:val="24"/>
          <w:szCs w:val="24"/>
        </w:rPr>
        <w:t>Une agrégation est une association qui représente une relation d'inclusion structurelle ou comportementale d'un élément dans un ensemble. Graphiquement, on ajoute un losange vide (</w:t>
      </w:r>
      <w:r w:rsidRPr="005A567A">
        <w:rPr>
          <w:rFonts w:ascii="SegoeUISymbol" w:eastAsia="SegoeUISymbol" w:hAnsi="Calibri" w:cs="SegoeUISymbol" w:hint="eastAsia"/>
          <w:sz w:val="24"/>
          <w:szCs w:val="24"/>
        </w:rPr>
        <w:t>♦</w:t>
      </w:r>
      <w:r w:rsidRPr="005A567A">
        <w:rPr>
          <w:rFonts w:ascii="Calibri" w:hAnsi="Calibri" w:cs="Calibri"/>
          <w:sz w:val="24"/>
          <w:szCs w:val="24"/>
        </w:rPr>
        <w:t>) du côté de l'agrégat. Contrairement à une association simple, l'agrégation est transitive.</w:t>
      </w:r>
      <w:r w:rsidR="00BD7015" w:rsidRPr="005A567A">
        <w:rPr>
          <w:rFonts w:ascii="Calibri" w:hAnsi="Calibri" w:cs="Calibri"/>
          <w:noProof/>
          <w:sz w:val="24"/>
          <w:szCs w:val="24"/>
        </w:rPr>
        <w:t xml:space="preserve"> </w:t>
      </w:r>
    </w:p>
    <w:p w:rsidR="00BD7015" w:rsidRPr="005A567A" w:rsidRDefault="00BD7015" w:rsidP="004C7732">
      <w:pPr>
        <w:autoSpaceDE w:val="0"/>
        <w:autoSpaceDN w:val="0"/>
        <w:adjustRightInd w:val="0"/>
        <w:spacing w:after="0"/>
        <w:jc w:val="both"/>
        <w:rPr>
          <w:sz w:val="24"/>
          <w:szCs w:val="24"/>
        </w:rPr>
      </w:pPr>
      <w:r w:rsidRPr="005A567A">
        <w:rPr>
          <w:noProof/>
          <w:sz w:val="24"/>
          <w:szCs w:val="24"/>
        </w:rPr>
        <w:drawing>
          <wp:anchor distT="0" distB="0" distL="114300" distR="114300" simplePos="0" relativeHeight="251667456" behindDoc="1" locked="0" layoutInCell="1" allowOverlap="1">
            <wp:simplePos x="0" y="0"/>
            <wp:positionH relativeFrom="column">
              <wp:posOffset>-15240</wp:posOffset>
            </wp:positionH>
            <wp:positionV relativeFrom="paragraph">
              <wp:posOffset>190500</wp:posOffset>
            </wp:positionV>
            <wp:extent cx="4068445" cy="558800"/>
            <wp:effectExtent l="0" t="0" r="0" b="0"/>
            <wp:wrapTight wrapText="bothSides">
              <wp:wrapPolygon edited="0">
                <wp:start x="0" y="0"/>
                <wp:lineTo x="0" y="21109"/>
                <wp:lineTo x="21509" y="21109"/>
                <wp:lineTo x="21509" y="0"/>
                <wp:lineTo x="0" y="0"/>
              </wp:wrapPolygon>
            </wp:wrapTight>
            <wp:docPr id="13" name="Image 5"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pasampito\Desktop\Capture.PNG"/>
                    <pic:cNvPicPr>
                      <a:picLocks noChangeAspect="1" noChangeArrowheads="1"/>
                    </pic:cNvPicPr>
                  </pic:nvPicPr>
                  <pic:blipFill>
                    <a:blip r:embed="rId29"/>
                    <a:srcRect/>
                    <a:stretch>
                      <a:fillRect/>
                    </a:stretch>
                  </pic:blipFill>
                  <pic:spPr bwMode="auto">
                    <a:xfrm>
                      <a:off x="0" y="0"/>
                      <a:ext cx="4068445" cy="55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D7015" w:rsidRDefault="00BD7015" w:rsidP="00EB2248">
      <w:pPr>
        <w:pStyle w:val="Sous-titre"/>
      </w:pPr>
      <w:bookmarkStart w:id="347" w:name="_Toc9399854"/>
      <w:r w:rsidRPr="00BD7015">
        <w:t>Agrégation</w:t>
      </w:r>
      <w:bookmarkEnd w:id="347"/>
    </w:p>
    <w:p w:rsidR="00BD7015" w:rsidRDefault="00BD7015" w:rsidP="004C7732">
      <w:pPr>
        <w:jc w:val="both"/>
        <w:rPr>
          <w:ins w:id="348" w:author="Toky Hajatiana RABOANARY" w:date="2019-07-05T18:01:00Z"/>
        </w:rPr>
      </w:pPr>
    </w:p>
    <w:p w:rsidR="00446782" w:rsidRDefault="00446782" w:rsidP="004C7732">
      <w:pPr>
        <w:jc w:val="both"/>
      </w:pPr>
    </w:p>
    <w:p w:rsidR="00BD7015" w:rsidRPr="008211D7" w:rsidRDefault="00BD7015" w:rsidP="00D47E7E">
      <w:pPr>
        <w:pStyle w:val="Paragraphedeliste"/>
        <w:numPr>
          <w:ilvl w:val="0"/>
          <w:numId w:val="3"/>
        </w:numPr>
        <w:jc w:val="both"/>
        <w:rPr>
          <w:sz w:val="24"/>
          <w:szCs w:val="24"/>
        </w:rPr>
      </w:pPr>
      <w:r w:rsidRPr="008211D7">
        <w:rPr>
          <w:sz w:val="24"/>
          <w:szCs w:val="24"/>
        </w:rPr>
        <w:t>Composition</w:t>
      </w:r>
    </w:p>
    <w:p w:rsidR="00BD7015" w:rsidRPr="008211D7" w:rsidRDefault="00BD7015">
      <w:pPr>
        <w:autoSpaceDE w:val="0"/>
        <w:autoSpaceDN w:val="0"/>
        <w:adjustRightInd w:val="0"/>
        <w:spacing w:after="0"/>
        <w:ind w:firstLine="708"/>
        <w:jc w:val="both"/>
        <w:rPr>
          <w:rFonts w:ascii="Calibri" w:hAnsi="Calibri" w:cs="Calibri"/>
          <w:sz w:val="24"/>
          <w:szCs w:val="24"/>
        </w:rPr>
        <w:pPrChange w:id="349" w:author="Toky Hajatiana RABOANARY" w:date="2019-07-05T18:01:00Z">
          <w:pPr>
            <w:autoSpaceDE w:val="0"/>
            <w:autoSpaceDN w:val="0"/>
            <w:adjustRightInd w:val="0"/>
            <w:spacing w:after="0"/>
            <w:jc w:val="both"/>
          </w:pPr>
        </w:pPrChange>
      </w:pPr>
      <w:r w:rsidRPr="008211D7">
        <w:rPr>
          <w:rFonts w:ascii="Calibri" w:hAnsi="Calibri" w:cs="Calibri"/>
          <w:sz w:val="24"/>
          <w:szCs w:val="24"/>
        </w:rPr>
        <w:lastRenderedPageBreak/>
        <w:t>La composition, également appelée agrégation composite, décrit une contenance structurelle entre instances. Ainsi, la destruction de l'objet composite implique la destruction de ses composants.</w:t>
      </w:r>
    </w:p>
    <w:p w:rsidR="00BD7015" w:rsidRPr="008211D7" w:rsidRDefault="00BD7015">
      <w:pPr>
        <w:autoSpaceDE w:val="0"/>
        <w:autoSpaceDN w:val="0"/>
        <w:adjustRightInd w:val="0"/>
        <w:spacing w:after="0"/>
        <w:ind w:firstLine="708"/>
        <w:jc w:val="both"/>
        <w:rPr>
          <w:rFonts w:ascii="Calibri" w:hAnsi="Calibri" w:cs="Calibri"/>
          <w:sz w:val="24"/>
          <w:szCs w:val="24"/>
        </w:rPr>
        <w:pPrChange w:id="350" w:author="Toky Hajatiana RABOANARY" w:date="2019-07-05T18:01:00Z">
          <w:pPr>
            <w:autoSpaceDE w:val="0"/>
            <w:autoSpaceDN w:val="0"/>
            <w:adjustRightInd w:val="0"/>
            <w:spacing w:after="0"/>
            <w:jc w:val="both"/>
          </w:pPr>
        </w:pPrChange>
      </w:pPr>
      <w:r w:rsidRPr="008211D7">
        <w:rPr>
          <w:rFonts w:ascii="Calibri" w:hAnsi="Calibri" w:cs="Calibri"/>
          <w:sz w:val="24"/>
          <w:szCs w:val="24"/>
        </w:rPr>
        <w:t>Une instance de la partie appartient toujours à au plus une instance de l'élément composite : la multiplicité du côté composite ne doit pas être supérieure à 1 (</w:t>
      </w:r>
      <w:r w:rsidRPr="008211D7">
        <w:rPr>
          <w:rFonts w:ascii="Calibri-Italic" w:hAnsi="Calibri-Italic" w:cs="Calibri-Italic"/>
          <w:i/>
          <w:iCs/>
          <w:sz w:val="24"/>
          <w:szCs w:val="24"/>
        </w:rPr>
        <w:t xml:space="preserve">i.e. </w:t>
      </w:r>
      <w:r w:rsidRPr="008211D7">
        <w:rPr>
          <w:rFonts w:ascii="Calibri" w:hAnsi="Calibri" w:cs="Calibri"/>
          <w:sz w:val="24"/>
          <w:szCs w:val="24"/>
        </w:rPr>
        <w:t>1 ou 0..1). Graphiquement, on ajoute un losange plein (</w:t>
      </w:r>
      <w:r w:rsidRPr="008211D7">
        <w:rPr>
          <w:rFonts w:ascii="MS-Mincho" w:eastAsia="MS-Mincho" w:hAnsi="Calibri" w:cs="MS-Mincho" w:hint="eastAsia"/>
          <w:sz w:val="24"/>
          <w:szCs w:val="24"/>
        </w:rPr>
        <w:noBreakHyphen/>
        <w:t>)</w:t>
      </w:r>
      <w:r w:rsidRPr="008211D7">
        <w:rPr>
          <w:rFonts w:ascii="Calibri" w:hAnsi="Calibri" w:cs="Calibri"/>
          <w:sz w:val="24"/>
          <w:szCs w:val="24"/>
        </w:rPr>
        <w:t xml:space="preserve"> du côté de l'agrégat</w:t>
      </w:r>
      <w:r w:rsidR="00F3020F" w:rsidRPr="008211D7">
        <w:rPr>
          <w:rFonts w:ascii="Calibri" w:hAnsi="Calibri" w:cs="Calibri"/>
          <w:sz w:val="24"/>
          <w:szCs w:val="24"/>
        </w:rPr>
        <w:t>.</w:t>
      </w:r>
    </w:p>
    <w:p w:rsidR="00F3020F" w:rsidRPr="008211D7" w:rsidDel="00446782" w:rsidRDefault="00F3020F" w:rsidP="004C7732">
      <w:pPr>
        <w:autoSpaceDE w:val="0"/>
        <w:autoSpaceDN w:val="0"/>
        <w:adjustRightInd w:val="0"/>
        <w:spacing w:after="0"/>
        <w:jc w:val="both"/>
        <w:rPr>
          <w:del w:id="351" w:author="Toky Hajatiana RABOANARY" w:date="2019-07-05T18:01:00Z"/>
          <w:rFonts w:ascii="Calibri" w:hAnsi="Calibri" w:cs="Calibri"/>
          <w:sz w:val="24"/>
          <w:szCs w:val="24"/>
        </w:rPr>
      </w:pPr>
    </w:p>
    <w:p w:rsidR="00F3020F" w:rsidRDefault="00F3020F" w:rsidP="004C7732">
      <w:pPr>
        <w:autoSpaceDE w:val="0"/>
        <w:autoSpaceDN w:val="0"/>
        <w:adjustRightInd w:val="0"/>
        <w:spacing w:after="0"/>
        <w:jc w:val="both"/>
        <w:rPr>
          <w:rFonts w:ascii="Calibri" w:hAnsi="Calibri" w:cs="Calibri"/>
        </w:rPr>
      </w:pPr>
    </w:p>
    <w:p w:rsidR="00F3020F" w:rsidRPr="008211D7" w:rsidRDefault="00F3020F" w:rsidP="00D47E7E">
      <w:pPr>
        <w:pStyle w:val="Paragraphedeliste"/>
        <w:numPr>
          <w:ilvl w:val="0"/>
          <w:numId w:val="3"/>
        </w:numPr>
        <w:jc w:val="both"/>
        <w:rPr>
          <w:sz w:val="24"/>
          <w:szCs w:val="24"/>
        </w:rPr>
      </w:pPr>
      <w:r w:rsidRPr="008211D7">
        <w:rPr>
          <w:sz w:val="24"/>
          <w:szCs w:val="24"/>
        </w:rPr>
        <w:t>Héritage</w:t>
      </w:r>
    </w:p>
    <w:p w:rsidR="005E6B63" w:rsidRDefault="00F3020F" w:rsidP="008211D7">
      <w:pPr>
        <w:jc w:val="both"/>
      </w:pPr>
      <w:r w:rsidRPr="008211D7">
        <w:rPr>
          <w:sz w:val="24"/>
          <w:szCs w:val="24"/>
        </w:rPr>
        <w:t>La généralisation décrit une relation entre une classe générale (classe de base ou classe parent) et une classe spécialisée (sous-classe). La classe spécialisée est intégralement cohérente avec la classe de base, mais comporte des informations supplémentaires (attributs, opérations, associations). Un objet de la classe spécialisée peut être utilisé partout où un objet de la classe de base est autorisé.</w:t>
      </w:r>
    </w:p>
    <w:p w:rsidR="006F2572" w:rsidRPr="0074235A" w:rsidRDefault="005E6B63" w:rsidP="004C7732">
      <w:pPr>
        <w:jc w:val="both"/>
        <w:rPr>
          <w:sz w:val="24"/>
          <w:szCs w:val="24"/>
        </w:rPr>
      </w:pPr>
      <w:r w:rsidRPr="008211D7">
        <w:rPr>
          <w:sz w:val="24"/>
          <w:szCs w:val="24"/>
        </w:rPr>
        <w:t>Représentation d’un héritage :</w:t>
      </w:r>
    </w:p>
    <w:p w:rsidR="006F2572" w:rsidRDefault="006F2572" w:rsidP="004C7732">
      <w:pPr>
        <w:jc w:val="both"/>
      </w:pPr>
      <w:r>
        <w:rPr>
          <w:noProof/>
        </w:rPr>
        <w:drawing>
          <wp:inline distT="0" distB="0" distL="0" distR="0">
            <wp:extent cx="5753100" cy="2686050"/>
            <wp:effectExtent l="19050" t="0" r="0" b="0"/>
            <wp:docPr id="16" name="Image 7"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pasampito\Desktop\Capture.PNG"/>
                    <pic:cNvPicPr>
                      <a:picLocks noChangeAspect="1" noChangeArrowheads="1"/>
                    </pic:cNvPicPr>
                  </pic:nvPicPr>
                  <pic:blipFill>
                    <a:blip r:embed="rId30"/>
                    <a:srcRect/>
                    <a:stretch>
                      <a:fillRect/>
                    </a:stretch>
                  </pic:blipFill>
                  <pic:spPr bwMode="auto">
                    <a:xfrm>
                      <a:off x="0" y="0"/>
                      <a:ext cx="5753100" cy="2686050"/>
                    </a:xfrm>
                    <a:prstGeom prst="rect">
                      <a:avLst/>
                    </a:prstGeom>
                    <a:noFill/>
                    <a:ln w="9525">
                      <a:noFill/>
                      <a:miter lim="800000"/>
                      <a:headEnd/>
                      <a:tailEnd/>
                    </a:ln>
                  </pic:spPr>
                </pic:pic>
              </a:graphicData>
            </a:graphic>
          </wp:inline>
        </w:drawing>
      </w:r>
    </w:p>
    <w:p w:rsidR="006F2572" w:rsidRDefault="006F2572" w:rsidP="0074235A">
      <w:pPr>
        <w:pStyle w:val="Sous-titre"/>
      </w:pPr>
      <w:bookmarkStart w:id="352" w:name="_Toc9399855"/>
      <w:r w:rsidRPr="006F2572">
        <w:t>Héritage</w:t>
      </w:r>
      <w:bookmarkEnd w:id="352"/>
    </w:p>
    <w:p w:rsidR="006F2572" w:rsidRPr="0074235A" w:rsidRDefault="006F2572" w:rsidP="00D47E7E">
      <w:pPr>
        <w:pStyle w:val="Paragraphedeliste"/>
        <w:numPr>
          <w:ilvl w:val="0"/>
          <w:numId w:val="3"/>
        </w:numPr>
        <w:jc w:val="both"/>
        <w:rPr>
          <w:sz w:val="24"/>
          <w:szCs w:val="24"/>
        </w:rPr>
      </w:pPr>
      <w:r w:rsidRPr="0074235A">
        <w:rPr>
          <w:sz w:val="24"/>
          <w:szCs w:val="24"/>
        </w:rPr>
        <w:t>Dépendance</w:t>
      </w:r>
    </w:p>
    <w:p w:rsidR="00580475" w:rsidRPr="0074235A" w:rsidRDefault="006F2572">
      <w:pPr>
        <w:ind w:firstLine="708"/>
        <w:jc w:val="both"/>
        <w:rPr>
          <w:sz w:val="24"/>
          <w:szCs w:val="24"/>
        </w:rPr>
        <w:pPrChange w:id="353" w:author="Toky Hajatiana RABOANARY" w:date="2019-07-05T18:01:00Z">
          <w:pPr>
            <w:jc w:val="both"/>
          </w:pPr>
        </w:pPrChange>
      </w:pPr>
      <w:r w:rsidRPr="0074235A">
        <w:rPr>
          <w:sz w:val="24"/>
          <w:szCs w:val="24"/>
        </w:rPr>
        <w:t>Une dépendance est une relation unidirectionnelle exprimant une dépendance sémantique entre des éléments du modèle. Elle est représentée par un trait discontinu orienté. Elle indique que la modification de la cible peut impliquer une modification de la source. La dépendance est souvent stéréotypée pour mieux expliciter le lien sémantique entre les éléments du modèle</w:t>
      </w:r>
    </w:p>
    <w:p w:rsidR="00580475" w:rsidRDefault="00580475" w:rsidP="004C7732">
      <w:pPr>
        <w:jc w:val="both"/>
      </w:pPr>
      <w:r>
        <w:rPr>
          <w:noProof/>
        </w:rPr>
        <w:lastRenderedPageBreak/>
        <w:drawing>
          <wp:inline distT="0" distB="0" distL="0" distR="0">
            <wp:extent cx="5297792" cy="1175338"/>
            <wp:effectExtent l="0" t="0" r="0" b="0"/>
            <wp:docPr id="17" name="Image 8"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pasampito\Desktop\Capture.PNG"/>
                    <pic:cNvPicPr>
                      <a:picLocks noChangeAspect="1" noChangeArrowheads="1"/>
                    </pic:cNvPicPr>
                  </pic:nvPicPr>
                  <pic:blipFill>
                    <a:blip r:embed="rId31"/>
                    <a:srcRect/>
                    <a:stretch>
                      <a:fillRect/>
                    </a:stretch>
                  </pic:blipFill>
                  <pic:spPr bwMode="auto">
                    <a:xfrm>
                      <a:off x="0" y="0"/>
                      <a:ext cx="5316327" cy="1179450"/>
                    </a:xfrm>
                    <a:prstGeom prst="rect">
                      <a:avLst/>
                    </a:prstGeom>
                    <a:noFill/>
                    <a:ln w="9525">
                      <a:noFill/>
                      <a:miter lim="800000"/>
                      <a:headEnd/>
                      <a:tailEnd/>
                    </a:ln>
                  </pic:spPr>
                </pic:pic>
              </a:graphicData>
            </a:graphic>
          </wp:inline>
        </w:drawing>
      </w:r>
    </w:p>
    <w:p w:rsidR="00580475" w:rsidRDefault="00580475" w:rsidP="00EB2248">
      <w:pPr>
        <w:pStyle w:val="Sous-titre"/>
      </w:pPr>
      <w:bookmarkStart w:id="354" w:name="_Toc9399856"/>
      <w:r w:rsidRPr="00580475">
        <w:t>Exemple de relation de dépendance</w:t>
      </w:r>
      <w:bookmarkEnd w:id="354"/>
    </w:p>
    <w:p w:rsidR="00580475" w:rsidRDefault="00580475" w:rsidP="004C7732">
      <w:pPr>
        <w:tabs>
          <w:tab w:val="left" w:pos="3585"/>
        </w:tabs>
        <w:jc w:val="both"/>
      </w:pPr>
    </w:p>
    <w:p w:rsidR="00580475" w:rsidRPr="0074235A" w:rsidRDefault="00580475" w:rsidP="00D47E7E">
      <w:pPr>
        <w:pStyle w:val="Paragraphedeliste"/>
        <w:numPr>
          <w:ilvl w:val="0"/>
          <w:numId w:val="3"/>
        </w:numPr>
        <w:tabs>
          <w:tab w:val="left" w:pos="3585"/>
        </w:tabs>
        <w:jc w:val="both"/>
        <w:rPr>
          <w:sz w:val="24"/>
          <w:szCs w:val="24"/>
        </w:rPr>
      </w:pPr>
      <w:r w:rsidRPr="0074235A">
        <w:rPr>
          <w:sz w:val="24"/>
          <w:szCs w:val="24"/>
        </w:rPr>
        <w:t>Interface</w:t>
      </w:r>
    </w:p>
    <w:p w:rsidR="00580475" w:rsidRPr="0074235A" w:rsidRDefault="00446782">
      <w:pPr>
        <w:jc w:val="both"/>
        <w:rPr>
          <w:sz w:val="24"/>
          <w:szCs w:val="24"/>
        </w:rPr>
        <w:pPrChange w:id="355" w:author="Toky Hajatiana RABOANARY" w:date="2019-07-05T18:02:00Z">
          <w:pPr>
            <w:tabs>
              <w:tab w:val="left" w:pos="3585"/>
            </w:tabs>
            <w:jc w:val="both"/>
          </w:pPr>
        </w:pPrChange>
      </w:pPr>
      <w:ins w:id="356" w:author="Toky Hajatiana RABOANARY" w:date="2019-07-05T18:02:00Z">
        <w:r>
          <w:rPr>
            <w:sz w:val="24"/>
            <w:szCs w:val="24"/>
          </w:rPr>
          <w:tab/>
        </w:r>
      </w:ins>
      <w:r w:rsidR="00EB27D1" w:rsidRPr="0074235A">
        <w:rPr>
          <w:sz w:val="24"/>
          <w:szCs w:val="24"/>
        </w:rPr>
        <w:t>Les classes permettent de définir en même temps un objet et son interface. Le classeur, que nous décrivons dans cette section, ne permet de définir que des éléments d'interface. Il peut s'agir de l'interface complète d'un objet, ou simplement d'une partie d'interface qui sera commune à plusieurs objets.</w:t>
      </w:r>
    </w:p>
    <w:p w:rsidR="00CB0412" w:rsidRDefault="00446782">
      <w:pPr>
        <w:jc w:val="both"/>
        <w:pPrChange w:id="357" w:author="Toky Hajatiana RABOANARY" w:date="2019-07-05T18:02:00Z">
          <w:pPr>
            <w:tabs>
              <w:tab w:val="left" w:pos="3585"/>
            </w:tabs>
          </w:pPr>
        </w:pPrChange>
      </w:pPr>
      <w:ins w:id="358" w:author="Toky Hajatiana RABOANARY" w:date="2019-07-05T18:02:00Z">
        <w:r>
          <w:rPr>
            <w:sz w:val="24"/>
            <w:szCs w:val="24"/>
          </w:rPr>
          <w:tab/>
        </w:r>
      </w:ins>
      <w:r w:rsidR="00E85191" w:rsidRPr="0074235A">
        <w:rPr>
          <w:sz w:val="24"/>
          <w:szCs w:val="24"/>
        </w:rPr>
        <w:t xml:space="preserve">Le rôle de ce classeur, stéréotypé &lt;&lt; interface &gt;&gt;, est de regrouper un ensemble de propriétés et d'opérations assurant un service cohérent. L'objectif est de diminuer le couplage entre deux classeurs. La notion d'interface en UML est très </w:t>
      </w:r>
      <w:r w:rsidR="0074235A">
        <w:rPr>
          <w:sz w:val="24"/>
          <w:szCs w:val="24"/>
        </w:rPr>
        <w:t xml:space="preserve">proche de la notion d'interface </w:t>
      </w:r>
      <w:r w:rsidR="00E85191" w:rsidRPr="0074235A">
        <w:rPr>
          <w:sz w:val="24"/>
          <w:szCs w:val="24"/>
        </w:rPr>
        <w:t>en Java.</w:t>
      </w:r>
      <w:r w:rsidR="00CB0412" w:rsidRPr="00CB0412">
        <w:rPr>
          <w:noProof/>
        </w:rPr>
        <w:t xml:space="preserve"> </w:t>
      </w:r>
      <w:r w:rsidR="00CB0412">
        <w:rPr>
          <w:noProof/>
        </w:rPr>
        <w:drawing>
          <wp:inline distT="0" distB="0" distL="0" distR="0">
            <wp:extent cx="4595339" cy="2518307"/>
            <wp:effectExtent l="0" t="0" r="0" b="0"/>
            <wp:docPr id="12" name="Image 1"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asampito\Desktop\Capture.PNG"/>
                    <pic:cNvPicPr>
                      <a:picLocks noChangeAspect="1" noChangeArrowheads="1"/>
                    </pic:cNvPicPr>
                  </pic:nvPicPr>
                  <pic:blipFill>
                    <a:blip r:embed="rId32"/>
                    <a:srcRect/>
                    <a:stretch>
                      <a:fillRect/>
                    </a:stretch>
                  </pic:blipFill>
                  <pic:spPr bwMode="auto">
                    <a:xfrm>
                      <a:off x="0" y="0"/>
                      <a:ext cx="4635910" cy="2540541"/>
                    </a:xfrm>
                    <a:prstGeom prst="rect">
                      <a:avLst/>
                    </a:prstGeom>
                    <a:noFill/>
                    <a:ln w="9525">
                      <a:noFill/>
                      <a:miter lim="800000"/>
                      <a:headEnd/>
                      <a:tailEnd/>
                    </a:ln>
                  </pic:spPr>
                </pic:pic>
              </a:graphicData>
            </a:graphic>
          </wp:inline>
        </w:drawing>
      </w:r>
    </w:p>
    <w:p w:rsidR="00E85191" w:rsidRDefault="00CB0412" w:rsidP="00EB2248">
      <w:pPr>
        <w:pStyle w:val="Sous-titre"/>
      </w:pPr>
      <w:bookmarkStart w:id="359" w:name="_Toc9399857"/>
      <w:r w:rsidRPr="00CB0412">
        <w:t>Exemple de diagramme mettant en œuvre une interface.</w:t>
      </w:r>
      <w:bookmarkEnd w:id="359"/>
    </w:p>
    <w:p w:rsidR="00CB0412" w:rsidRDefault="00CB0412" w:rsidP="004C7732">
      <w:pPr>
        <w:tabs>
          <w:tab w:val="left" w:pos="3585"/>
        </w:tabs>
        <w:jc w:val="both"/>
      </w:pPr>
    </w:p>
    <w:p w:rsidR="00CB0412" w:rsidRDefault="00CB0412" w:rsidP="00EB2248">
      <w:pPr>
        <w:pStyle w:val="Titre6"/>
      </w:pPr>
      <w:r w:rsidRPr="00CB0412">
        <w:t>Diagramme d'objets (Object diagramme)</w:t>
      </w:r>
    </w:p>
    <w:p w:rsidR="00CB0412" w:rsidRPr="0074235A" w:rsidRDefault="00446782">
      <w:pPr>
        <w:jc w:val="both"/>
        <w:rPr>
          <w:sz w:val="24"/>
          <w:szCs w:val="24"/>
        </w:rPr>
        <w:pPrChange w:id="360" w:author="Toky Hajatiana RABOANARY" w:date="2019-07-05T18:02:00Z">
          <w:pPr>
            <w:tabs>
              <w:tab w:val="left" w:pos="3585"/>
            </w:tabs>
            <w:jc w:val="both"/>
          </w:pPr>
        </w:pPrChange>
      </w:pPr>
      <w:ins w:id="361" w:author="Toky Hajatiana RABOANARY" w:date="2019-07-05T18:02:00Z">
        <w:r>
          <w:rPr>
            <w:sz w:val="24"/>
            <w:szCs w:val="24"/>
          </w:rPr>
          <w:tab/>
        </w:r>
      </w:ins>
      <w:r w:rsidR="00CB0412" w:rsidRPr="0074235A">
        <w:rPr>
          <w:sz w:val="24"/>
          <w:szCs w:val="24"/>
        </w:rPr>
        <w:t>Le diagramme d'objets permet d'éclairer un diagramme de classes en l'illustrant par des exemples. Il est, par exemple, utilisé pour vérifier l'adéquation d'un diagramme de classes à différents cas possibles.</w:t>
      </w:r>
    </w:p>
    <w:p w:rsidR="00B35905" w:rsidRPr="0074235A" w:rsidRDefault="00446782">
      <w:pPr>
        <w:jc w:val="both"/>
        <w:rPr>
          <w:sz w:val="24"/>
          <w:szCs w:val="24"/>
        </w:rPr>
        <w:pPrChange w:id="362" w:author="Toky Hajatiana RABOANARY" w:date="2019-07-05T18:02:00Z">
          <w:pPr>
            <w:tabs>
              <w:tab w:val="left" w:pos="3585"/>
            </w:tabs>
            <w:jc w:val="both"/>
          </w:pPr>
        </w:pPrChange>
      </w:pPr>
      <w:ins w:id="363" w:author="Toky Hajatiana RABOANARY" w:date="2019-07-05T18:02:00Z">
        <w:r>
          <w:rPr>
            <w:sz w:val="24"/>
            <w:szCs w:val="24"/>
          </w:rPr>
          <w:lastRenderedPageBreak/>
          <w:tab/>
        </w:r>
      </w:ins>
      <w:r w:rsidR="00B35905" w:rsidRPr="0074235A">
        <w:rPr>
          <w:sz w:val="24"/>
          <w:szCs w:val="24"/>
        </w:rPr>
        <w:t>Un diagramme d'objets représente des objets (i.e. instances de classes) et leurs liens (i.e. instances de relations) pour donner une vue figée de l'état d'un système à un instant donné. Un diagramme d'objets peut être utilisé pour :</w:t>
      </w:r>
    </w:p>
    <w:p w:rsidR="00B35905" w:rsidRPr="0074235A" w:rsidRDefault="00B35905" w:rsidP="00D47E7E">
      <w:pPr>
        <w:pStyle w:val="Paragraphedeliste"/>
        <w:numPr>
          <w:ilvl w:val="0"/>
          <w:numId w:val="4"/>
        </w:numPr>
        <w:tabs>
          <w:tab w:val="left" w:pos="3585"/>
        </w:tabs>
        <w:jc w:val="both"/>
        <w:rPr>
          <w:sz w:val="24"/>
          <w:szCs w:val="24"/>
        </w:rPr>
      </w:pPr>
      <w:r w:rsidRPr="0074235A">
        <w:rPr>
          <w:sz w:val="24"/>
          <w:szCs w:val="24"/>
        </w:rPr>
        <w:t>Illustrer le modèle de classes en montrant un exemple qui explique le modèle ;</w:t>
      </w:r>
    </w:p>
    <w:p w:rsidR="00B35905" w:rsidRPr="0074235A" w:rsidRDefault="00B35905" w:rsidP="00D47E7E">
      <w:pPr>
        <w:pStyle w:val="Paragraphedeliste"/>
        <w:numPr>
          <w:ilvl w:val="0"/>
          <w:numId w:val="4"/>
        </w:numPr>
        <w:tabs>
          <w:tab w:val="left" w:pos="3585"/>
        </w:tabs>
        <w:jc w:val="both"/>
        <w:rPr>
          <w:sz w:val="24"/>
          <w:szCs w:val="24"/>
        </w:rPr>
      </w:pPr>
      <w:r w:rsidRPr="0074235A">
        <w:rPr>
          <w:sz w:val="24"/>
          <w:szCs w:val="24"/>
        </w:rPr>
        <w:t>Préciser certains aspects du système en mettant en évidence des détails imperceptibles dans le diagramme de classes ;</w:t>
      </w:r>
    </w:p>
    <w:p w:rsidR="00B35905" w:rsidRPr="0074235A" w:rsidRDefault="00B35905" w:rsidP="00D47E7E">
      <w:pPr>
        <w:pStyle w:val="Paragraphedeliste"/>
        <w:numPr>
          <w:ilvl w:val="0"/>
          <w:numId w:val="4"/>
        </w:numPr>
        <w:tabs>
          <w:tab w:val="left" w:pos="3585"/>
        </w:tabs>
        <w:jc w:val="both"/>
        <w:rPr>
          <w:sz w:val="24"/>
          <w:szCs w:val="24"/>
        </w:rPr>
      </w:pPr>
      <w:r w:rsidRPr="0074235A">
        <w:rPr>
          <w:sz w:val="24"/>
          <w:szCs w:val="24"/>
        </w:rPr>
        <w:t>Exprimer une exception en modélisant des cas particuliers ou des connaissances non généralisables qui ne sont pas modélisés dans un diagramme de classe ;</w:t>
      </w:r>
    </w:p>
    <w:p w:rsidR="00EB2248" w:rsidRPr="0074235A" w:rsidRDefault="00B35905" w:rsidP="004C7732">
      <w:pPr>
        <w:pStyle w:val="Paragraphedeliste"/>
        <w:numPr>
          <w:ilvl w:val="0"/>
          <w:numId w:val="4"/>
        </w:numPr>
        <w:tabs>
          <w:tab w:val="left" w:pos="3585"/>
        </w:tabs>
        <w:jc w:val="both"/>
        <w:rPr>
          <w:sz w:val="24"/>
          <w:szCs w:val="24"/>
        </w:rPr>
      </w:pPr>
      <w:r w:rsidRPr="0074235A">
        <w:rPr>
          <w:sz w:val="24"/>
          <w:szCs w:val="24"/>
        </w:rPr>
        <w:t>Prendre une image d'un système à un moment donné.</w:t>
      </w:r>
    </w:p>
    <w:p w:rsidR="00EB2248" w:rsidRDefault="00EB2248" w:rsidP="004C7732">
      <w:pPr>
        <w:tabs>
          <w:tab w:val="left" w:pos="3585"/>
        </w:tabs>
        <w:jc w:val="both"/>
      </w:pPr>
    </w:p>
    <w:p w:rsidR="00B35905" w:rsidRPr="0074235A" w:rsidRDefault="00692C29" w:rsidP="00D47E7E">
      <w:pPr>
        <w:pStyle w:val="Paragraphedeliste"/>
        <w:numPr>
          <w:ilvl w:val="0"/>
          <w:numId w:val="5"/>
        </w:numPr>
        <w:tabs>
          <w:tab w:val="left" w:pos="3585"/>
        </w:tabs>
        <w:jc w:val="both"/>
        <w:rPr>
          <w:sz w:val="24"/>
          <w:szCs w:val="24"/>
        </w:rPr>
      </w:pPr>
      <w:r w:rsidRPr="0074235A">
        <w:rPr>
          <w:sz w:val="24"/>
          <w:szCs w:val="24"/>
        </w:rPr>
        <w:t>Représentation de diagramme de classe</w:t>
      </w:r>
    </w:p>
    <w:p w:rsidR="00CB0412" w:rsidRDefault="00CB0412" w:rsidP="004C7732">
      <w:pPr>
        <w:tabs>
          <w:tab w:val="left" w:pos="3585"/>
        </w:tabs>
        <w:jc w:val="both"/>
      </w:pPr>
    </w:p>
    <w:p w:rsidR="00B35905" w:rsidRDefault="00B35905" w:rsidP="004C7732">
      <w:pPr>
        <w:tabs>
          <w:tab w:val="left" w:pos="3585"/>
        </w:tabs>
        <w:jc w:val="both"/>
      </w:pPr>
      <w:r>
        <w:rPr>
          <w:noProof/>
        </w:rPr>
        <w:drawing>
          <wp:inline distT="0" distB="0" distL="0" distR="0">
            <wp:extent cx="5753100" cy="2066925"/>
            <wp:effectExtent l="19050" t="0" r="0" b="0"/>
            <wp:docPr id="18" name="Image 3"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asampito\Desktop\Capture.PNG"/>
                    <pic:cNvPicPr>
                      <a:picLocks noChangeAspect="1" noChangeArrowheads="1"/>
                    </pic:cNvPicPr>
                  </pic:nvPicPr>
                  <pic:blipFill>
                    <a:blip r:embed="rId33"/>
                    <a:srcRect/>
                    <a:stretch>
                      <a:fillRect/>
                    </a:stretch>
                  </pic:blipFill>
                  <pic:spPr bwMode="auto">
                    <a:xfrm>
                      <a:off x="0" y="0"/>
                      <a:ext cx="5753100" cy="2066925"/>
                    </a:xfrm>
                    <a:prstGeom prst="rect">
                      <a:avLst/>
                    </a:prstGeom>
                    <a:noFill/>
                    <a:ln w="9525">
                      <a:noFill/>
                      <a:miter lim="800000"/>
                      <a:headEnd/>
                      <a:tailEnd/>
                    </a:ln>
                  </pic:spPr>
                </pic:pic>
              </a:graphicData>
            </a:graphic>
          </wp:inline>
        </w:drawing>
      </w:r>
    </w:p>
    <w:p w:rsidR="00B35905" w:rsidRDefault="00B35905" w:rsidP="00EB2248">
      <w:pPr>
        <w:pStyle w:val="Sous-titre"/>
      </w:pPr>
      <w:bookmarkStart w:id="364" w:name="_Toc9399858"/>
      <w:r w:rsidRPr="00B35905">
        <w:t>Exemple de diagramme de classes et de diagramme d'objets associé</w:t>
      </w:r>
      <w:bookmarkEnd w:id="364"/>
    </w:p>
    <w:p w:rsidR="00B35905" w:rsidRDefault="00B35905" w:rsidP="004C7732">
      <w:pPr>
        <w:jc w:val="both"/>
      </w:pPr>
    </w:p>
    <w:p w:rsidR="00B35905" w:rsidRDefault="00B35905" w:rsidP="00EB2248">
      <w:pPr>
        <w:pStyle w:val="Titre6"/>
      </w:pPr>
      <w:r w:rsidRPr="00B35905">
        <w:t>Diagramme de composants (Component diagram)</w:t>
      </w:r>
    </w:p>
    <w:p w:rsidR="00B52E51" w:rsidRDefault="00B35905">
      <w:pPr>
        <w:ind w:firstLine="644"/>
        <w:jc w:val="both"/>
        <w:pPrChange w:id="365" w:author="Toky Hajatiana RABOANARY" w:date="2019-07-05T18:02:00Z">
          <w:pPr>
            <w:jc w:val="both"/>
          </w:pPr>
        </w:pPrChange>
      </w:pPr>
      <w:r w:rsidRPr="00F92E1D">
        <w:rPr>
          <w:sz w:val="24"/>
          <w:szCs w:val="24"/>
        </w:rPr>
        <w:t>Les diagrammes de composants et les diagrammes de déploiement sont les deux derniers types de vues statiques en UML. Les premiers décrivent le système modélisé sous forme de composants réutilisables et mettent en évidence leurs relations de dépendance. Les seconds se rapprochent encore plus de la réalité physique, puisqu'ils identifient les éléments matériels (PC, Modem, Station de travail, Serveur, etc.), leur disposition physique (connexions) et la disposition des exécutables (représentés par des composants) sur ces éléments matériels.</w:t>
      </w:r>
    </w:p>
    <w:p w:rsidR="00C367CD" w:rsidRPr="00F92E1D" w:rsidRDefault="00320108" w:rsidP="00D47E7E">
      <w:pPr>
        <w:pStyle w:val="Paragraphedeliste"/>
        <w:numPr>
          <w:ilvl w:val="0"/>
          <w:numId w:val="5"/>
        </w:numPr>
        <w:jc w:val="both"/>
        <w:rPr>
          <w:sz w:val="24"/>
          <w:szCs w:val="24"/>
        </w:rPr>
      </w:pPr>
      <w:r w:rsidRPr="00F92E1D">
        <w:rPr>
          <w:sz w:val="24"/>
          <w:szCs w:val="24"/>
        </w:rPr>
        <w:t>Représentation de diagramme de composant</w:t>
      </w:r>
    </w:p>
    <w:p w:rsidR="00C367CD" w:rsidRDefault="00C367CD" w:rsidP="004C7732">
      <w:pPr>
        <w:jc w:val="both"/>
      </w:pPr>
      <w:r>
        <w:rPr>
          <w:noProof/>
        </w:rPr>
        <w:lastRenderedPageBreak/>
        <w:drawing>
          <wp:inline distT="0" distB="0" distL="0" distR="0">
            <wp:extent cx="4130919" cy="1522636"/>
            <wp:effectExtent l="19050" t="0" r="2931" b="0"/>
            <wp:docPr id="19" name="Image 4"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asampito\Desktop\Capture.PNG"/>
                    <pic:cNvPicPr>
                      <a:picLocks noChangeAspect="1" noChangeArrowheads="1"/>
                    </pic:cNvPicPr>
                  </pic:nvPicPr>
                  <pic:blipFill>
                    <a:blip r:embed="rId34"/>
                    <a:srcRect/>
                    <a:stretch>
                      <a:fillRect/>
                    </a:stretch>
                  </pic:blipFill>
                  <pic:spPr bwMode="auto">
                    <a:xfrm>
                      <a:off x="0" y="0"/>
                      <a:ext cx="4138008" cy="1525249"/>
                    </a:xfrm>
                    <a:prstGeom prst="rect">
                      <a:avLst/>
                    </a:prstGeom>
                    <a:noFill/>
                    <a:ln w="9525">
                      <a:noFill/>
                      <a:miter lim="800000"/>
                      <a:headEnd/>
                      <a:tailEnd/>
                    </a:ln>
                  </pic:spPr>
                </pic:pic>
              </a:graphicData>
            </a:graphic>
          </wp:inline>
        </w:drawing>
      </w:r>
    </w:p>
    <w:p w:rsidR="00C367CD" w:rsidRDefault="00C367CD" w:rsidP="00EB2248">
      <w:pPr>
        <w:pStyle w:val="Sous-titre"/>
      </w:pPr>
      <w:bookmarkStart w:id="366" w:name="_Toc9399859"/>
      <w:r>
        <w:t>Représentation d'un composant et de ses interfaces requises ou offertes sous la forme d'un classeur structuré stéréotypé « component ».</w:t>
      </w:r>
      <w:bookmarkEnd w:id="366"/>
    </w:p>
    <w:p w:rsidR="00C367CD" w:rsidRDefault="00C367CD" w:rsidP="006F1B6A">
      <w:pPr>
        <w:pStyle w:val="Titre6"/>
      </w:pPr>
      <w:r w:rsidRPr="00C367CD">
        <w:t>Diagramme de paquetages (Package diagram)</w:t>
      </w:r>
    </w:p>
    <w:p w:rsidR="00C367CD" w:rsidRPr="003A5B59" w:rsidRDefault="00C367CD">
      <w:pPr>
        <w:autoSpaceDE w:val="0"/>
        <w:autoSpaceDN w:val="0"/>
        <w:adjustRightInd w:val="0"/>
        <w:spacing w:after="0"/>
        <w:ind w:firstLine="644"/>
        <w:jc w:val="both"/>
        <w:rPr>
          <w:rFonts w:ascii="Calibri" w:hAnsi="Calibri" w:cs="Calibri"/>
          <w:sz w:val="24"/>
          <w:szCs w:val="24"/>
        </w:rPr>
        <w:pPrChange w:id="367" w:author="Toky Hajatiana RABOANARY" w:date="2019-07-05T18:03:00Z">
          <w:pPr>
            <w:autoSpaceDE w:val="0"/>
            <w:autoSpaceDN w:val="0"/>
            <w:adjustRightInd w:val="0"/>
            <w:spacing w:after="0"/>
            <w:jc w:val="both"/>
          </w:pPr>
        </w:pPrChange>
      </w:pPr>
      <w:r w:rsidRPr="003A5B59">
        <w:rPr>
          <w:rFonts w:ascii="Calibri" w:hAnsi="Calibri" w:cs="Calibri"/>
          <w:sz w:val="24"/>
          <w:szCs w:val="24"/>
        </w:rPr>
        <w:t>Un paquetage est un regroupement d'éléments de modèle et de diagrammes. Il permet ainsi d'organiser des éléments de modélisation en groupes. Il peut contenir tout type d'élément de modèle : des classes, des cas d'utilisation, des interfaces, des diagrammes… et même des paquetages imbriqués (décomposition hiérarchique).</w:t>
      </w:r>
    </w:p>
    <w:p w:rsidR="00C367CD" w:rsidRPr="003A5B59" w:rsidRDefault="00C367CD" w:rsidP="004C7732">
      <w:pPr>
        <w:autoSpaceDE w:val="0"/>
        <w:autoSpaceDN w:val="0"/>
        <w:adjustRightInd w:val="0"/>
        <w:spacing w:after="0"/>
        <w:jc w:val="both"/>
        <w:rPr>
          <w:rFonts w:ascii="Calibri" w:hAnsi="Calibri" w:cs="Calibri"/>
          <w:sz w:val="24"/>
          <w:szCs w:val="24"/>
        </w:rPr>
      </w:pPr>
    </w:p>
    <w:p w:rsidR="00C367CD" w:rsidRPr="003A5B59" w:rsidRDefault="00C367CD" w:rsidP="00D47E7E">
      <w:pPr>
        <w:pStyle w:val="Paragraphedeliste"/>
        <w:numPr>
          <w:ilvl w:val="0"/>
          <w:numId w:val="5"/>
        </w:numPr>
        <w:autoSpaceDE w:val="0"/>
        <w:autoSpaceDN w:val="0"/>
        <w:adjustRightInd w:val="0"/>
        <w:spacing w:after="0"/>
        <w:jc w:val="both"/>
        <w:rPr>
          <w:sz w:val="24"/>
          <w:szCs w:val="24"/>
        </w:rPr>
      </w:pPr>
      <w:r w:rsidRPr="003A5B59">
        <w:rPr>
          <w:sz w:val="24"/>
          <w:szCs w:val="24"/>
        </w:rPr>
        <w:t>Représentation</w:t>
      </w:r>
      <w:ins w:id="368" w:author="Toky Hajatiana RABOANARY" w:date="2019-07-05T18:03:00Z">
        <w:r w:rsidR="00446782">
          <w:rPr>
            <w:sz w:val="24"/>
            <w:szCs w:val="24"/>
          </w:rPr>
          <w:t> :</w:t>
        </w:r>
      </w:ins>
      <w:del w:id="369" w:author="Toky Hajatiana RABOANARY" w:date="2019-07-05T18:03:00Z">
        <w:r w:rsidRPr="003A5B59" w:rsidDel="00446782">
          <w:rPr>
            <w:sz w:val="24"/>
            <w:szCs w:val="24"/>
          </w:rPr>
          <w:delText>:</w:delText>
        </w:r>
      </w:del>
    </w:p>
    <w:p w:rsidR="00C367CD" w:rsidRDefault="00C367CD" w:rsidP="004C7732">
      <w:pPr>
        <w:autoSpaceDE w:val="0"/>
        <w:autoSpaceDN w:val="0"/>
        <w:adjustRightInd w:val="0"/>
        <w:spacing w:after="0"/>
        <w:jc w:val="both"/>
      </w:pPr>
    </w:p>
    <w:p w:rsidR="00C367CD" w:rsidRDefault="00C367CD" w:rsidP="006F1B6A">
      <w:pPr>
        <w:autoSpaceDE w:val="0"/>
        <w:autoSpaceDN w:val="0"/>
        <w:adjustRightInd w:val="0"/>
        <w:spacing w:after="0"/>
        <w:jc w:val="both"/>
      </w:pPr>
      <w:r>
        <w:rPr>
          <w:noProof/>
        </w:rPr>
        <w:drawing>
          <wp:inline distT="0" distB="0" distL="0" distR="0">
            <wp:extent cx="3843455" cy="1174792"/>
            <wp:effectExtent l="0" t="0" r="0" b="0"/>
            <wp:docPr id="20" name="Image 5"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pasampito\Desktop\Capture.PNG"/>
                    <pic:cNvPicPr>
                      <a:picLocks noChangeAspect="1" noChangeArrowheads="1"/>
                    </pic:cNvPicPr>
                  </pic:nvPicPr>
                  <pic:blipFill>
                    <a:blip r:embed="rId35"/>
                    <a:srcRect/>
                    <a:stretch>
                      <a:fillRect/>
                    </a:stretch>
                  </pic:blipFill>
                  <pic:spPr bwMode="auto">
                    <a:xfrm>
                      <a:off x="0" y="0"/>
                      <a:ext cx="3858247" cy="1179313"/>
                    </a:xfrm>
                    <a:prstGeom prst="rect">
                      <a:avLst/>
                    </a:prstGeom>
                    <a:noFill/>
                    <a:ln w="9525">
                      <a:noFill/>
                      <a:miter lim="800000"/>
                      <a:headEnd/>
                      <a:tailEnd/>
                    </a:ln>
                  </pic:spPr>
                </pic:pic>
              </a:graphicData>
            </a:graphic>
          </wp:inline>
        </w:drawing>
      </w:r>
    </w:p>
    <w:p w:rsidR="00C367CD" w:rsidRDefault="00C367CD" w:rsidP="006F1B6A">
      <w:pPr>
        <w:pStyle w:val="Sous-titre"/>
      </w:pPr>
      <w:bookmarkStart w:id="370" w:name="_Toc9399860"/>
      <w:r w:rsidRPr="00C367CD">
        <w:t>Représentation d’un paquetage</w:t>
      </w:r>
      <w:bookmarkEnd w:id="370"/>
    </w:p>
    <w:p w:rsidR="00C367CD" w:rsidRDefault="00C367CD" w:rsidP="004C7732">
      <w:pPr>
        <w:tabs>
          <w:tab w:val="left" w:pos="3600"/>
        </w:tabs>
        <w:jc w:val="both"/>
      </w:pPr>
    </w:p>
    <w:p w:rsidR="004553FA" w:rsidRDefault="00C367CD" w:rsidP="006F1B6A">
      <w:pPr>
        <w:pStyle w:val="Titre6"/>
      </w:pPr>
      <w:r w:rsidRPr="00C367CD">
        <w:t>Diagramme de structures composites (Composite structure diagram)</w:t>
      </w:r>
    </w:p>
    <w:p w:rsidR="00C367CD" w:rsidRPr="00AF01CA" w:rsidRDefault="00446782">
      <w:pPr>
        <w:jc w:val="both"/>
        <w:rPr>
          <w:sz w:val="24"/>
          <w:szCs w:val="24"/>
        </w:rPr>
        <w:pPrChange w:id="371" w:author="Toky Hajatiana RABOANARY" w:date="2019-07-05T18:03:00Z">
          <w:pPr>
            <w:tabs>
              <w:tab w:val="left" w:pos="3600"/>
            </w:tabs>
            <w:jc w:val="both"/>
          </w:pPr>
        </w:pPrChange>
      </w:pPr>
      <w:ins w:id="372" w:author="Toky Hajatiana RABOANARY" w:date="2019-07-05T18:03:00Z">
        <w:r>
          <w:rPr>
            <w:sz w:val="24"/>
            <w:szCs w:val="24"/>
          </w:rPr>
          <w:tab/>
        </w:r>
      </w:ins>
      <w:r w:rsidR="004553FA" w:rsidRPr="00AF01CA">
        <w:rPr>
          <w:sz w:val="24"/>
          <w:szCs w:val="24"/>
        </w:rPr>
        <w:t>Un état simple ne possède pas de sous-structure, mais uniquement, le cas échéant, un jeu de transitions internes. Un état composite est un état décomposé en régions contenant chacune un ou plusieurs sous-états.</w:t>
      </w:r>
    </w:p>
    <w:p w:rsidR="00D85A55" w:rsidRPr="00AF01CA" w:rsidDel="00446782" w:rsidRDefault="00D85A55" w:rsidP="004C7732">
      <w:pPr>
        <w:tabs>
          <w:tab w:val="left" w:pos="3600"/>
        </w:tabs>
        <w:jc w:val="both"/>
        <w:rPr>
          <w:del w:id="373" w:author="Toky Hajatiana RABOANARY" w:date="2019-07-05T18:03:00Z"/>
          <w:sz w:val="24"/>
          <w:szCs w:val="24"/>
        </w:rPr>
      </w:pPr>
    </w:p>
    <w:p w:rsidR="00775ABE" w:rsidRPr="00AF01CA" w:rsidRDefault="00D85A55" w:rsidP="00D47E7E">
      <w:pPr>
        <w:pStyle w:val="Paragraphedeliste"/>
        <w:numPr>
          <w:ilvl w:val="0"/>
          <w:numId w:val="5"/>
        </w:numPr>
        <w:tabs>
          <w:tab w:val="left" w:pos="3600"/>
        </w:tabs>
        <w:jc w:val="both"/>
        <w:rPr>
          <w:sz w:val="24"/>
          <w:szCs w:val="24"/>
        </w:rPr>
      </w:pPr>
      <w:r w:rsidRPr="00AF01CA">
        <w:rPr>
          <w:sz w:val="24"/>
          <w:szCs w:val="24"/>
        </w:rPr>
        <w:t>Représentation d’état composite</w:t>
      </w:r>
    </w:p>
    <w:p w:rsidR="00775ABE" w:rsidRDefault="00775ABE" w:rsidP="004C7732">
      <w:pPr>
        <w:tabs>
          <w:tab w:val="left" w:pos="3600"/>
        </w:tabs>
        <w:jc w:val="both"/>
      </w:pPr>
      <w:r>
        <w:rPr>
          <w:noProof/>
        </w:rPr>
        <w:lastRenderedPageBreak/>
        <w:drawing>
          <wp:inline distT="0" distB="0" distL="0" distR="0">
            <wp:extent cx="5753100" cy="1790700"/>
            <wp:effectExtent l="19050" t="0" r="0" b="0"/>
            <wp:docPr id="21" name="Image 6"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pasampito\Desktop\Capture.PNG"/>
                    <pic:cNvPicPr>
                      <a:picLocks noChangeAspect="1" noChangeArrowheads="1"/>
                    </pic:cNvPicPr>
                  </pic:nvPicPr>
                  <pic:blipFill>
                    <a:blip r:embed="rId36"/>
                    <a:srcRect/>
                    <a:stretch>
                      <a:fillRect/>
                    </a:stretch>
                  </pic:blipFill>
                  <pic:spPr bwMode="auto">
                    <a:xfrm>
                      <a:off x="0" y="0"/>
                      <a:ext cx="5753100" cy="1790700"/>
                    </a:xfrm>
                    <a:prstGeom prst="rect">
                      <a:avLst/>
                    </a:prstGeom>
                    <a:noFill/>
                    <a:ln w="9525">
                      <a:noFill/>
                      <a:miter lim="800000"/>
                      <a:headEnd/>
                      <a:tailEnd/>
                    </a:ln>
                  </pic:spPr>
                </pic:pic>
              </a:graphicData>
            </a:graphic>
          </wp:inline>
        </w:drawing>
      </w:r>
    </w:p>
    <w:p w:rsidR="00775ABE" w:rsidRDefault="00775ABE" w:rsidP="00D85A55">
      <w:pPr>
        <w:pStyle w:val="Sous-titre"/>
      </w:pPr>
      <w:bookmarkStart w:id="374" w:name="_Toc9399861"/>
      <w:r w:rsidRPr="00775ABE">
        <w:t>Exemple d'état composite modélisant l'association d'une commande à un client.</w:t>
      </w:r>
      <w:bookmarkEnd w:id="374"/>
    </w:p>
    <w:p w:rsidR="006F1B6A" w:rsidRDefault="006F1B6A" w:rsidP="004C7732">
      <w:pPr>
        <w:jc w:val="both"/>
      </w:pPr>
    </w:p>
    <w:p w:rsidR="00775ABE" w:rsidRDefault="00775ABE" w:rsidP="006F1B6A">
      <w:pPr>
        <w:pStyle w:val="Titre4"/>
      </w:pPr>
      <w:bookmarkStart w:id="375" w:name="_Toc9400041"/>
      <w:r>
        <w:t>Diagrammes comportementaux ou diagrammes dynamiques (UML Behavior):</w:t>
      </w:r>
      <w:bookmarkEnd w:id="375"/>
    </w:p>
    <w:p w:rsidR="00775ABE" w:rsidRPr="00AF01CA" w:rsidRDefault="00775ABE" w:rsidP="00D47E7E">
      <w:pPr>
        <w:pStyle w:val="Paragraphedeliste"/>
        <w:numPr>
          <w:ilvl w:val="0"/>
          <w:numId w:val="6"/>
        </w:numPr>
        <w:jc w:val="both"/>
        <w:rPr>
          <w:sz w:val="24"/>
          <w:szCs w:val="24"/>
        </w:rPr>
      </w:pPr>
      <w:r w:rsidRPr="00AF01CA">
        <w:rPr>
          <w:sz w:val="24"/>
          <w:szCs w:val="24"/>
        </w:rPr>
        <w:t>Diagramme de cas d'utilisation (Use case diagram)</w:t>
      </w:r>
      <w:ins w:id="376" w:author="Toky Hajatiana RABOANARY" w:date="2019-07-05T18:03:00Z">
        <w:r w:rsidR="00446782">
          <w:rPr>
            <w:sz w:val="24"/>
            <w:szCs w:val="24"/>
          </w:rPr>
          <w:t> :</w:t>
        </w:r>
      </w:ins>
    </w:p>
    <w:p w:rsidR="00775ABE" w:rsidRPr="00AF01CA" w:rsidRDefault="00775ABE">
      <w:pPr>
        <w:ind w:firstLine="644"/>
        <w:jc w:val="both"/>
        <w:rPr>
          <w:sz w:val="24"/>
          <w:szCs w:val="24"/>
        </w:rPr>
        <w:pPrChange w:id="377" w:author="Toky Hajatiana RABOANARY" w:date="2019-07-05T18:03:00Z">
          <w:pPr>
            <w:jc w:val="both"/>
          </w:pPr>
        </w:pPrChange>
      </w:pPr>
      <w:r w:rsidRPr="00AF01CA">
        <w:rPr>
          <w:sz w:val="24"/>
          <w:szCs w:val="24"/>
        </w:rPr>
        <w:t>Le diagramme de cas d'utilisation représente la structure des grandes fonctionnalités nécessaires aux utilisateurs du système. C'est le premier diagramme du modèle UML, celui où s'assure la relation entre l'utilisateur et les objets que le système met en œuvre.</w:t>
      </w:r>
    </w:p>
    <w:p w:rsidR="00775ABE" w:rsidRPr="00AF01CA" w:rsidRDefault="00775ABE" w:rsidP="004C7732">
      <w:pPr>
        <w:jc w:val="both"/>
        <w:rPr>
          <w:sz w:val="24"/>
          <w:szCs w:val="24"/>
        </w:rPr>
      </w:pPr>
    </w:p>
    <w:p w:rsidR="00775ABE" w:rsidRPr="00AF01CA" w:rsidRDefault="00775ABE" w:rsidP="00D47E7E">
      <w:pPr>
        <w:pStyle w:val="Paragraphedeliste"/>
        <w:numPr>
          <w:ilvl w:val="0"/>
          <w:numId w:val="5"/>
        </w:numPr>
        <w:jc w:val="both"/>
        <w:rPr>
          <w:sz w:val="24"/>
          <w:szCs w:val="24"/>
        </w:rPr>
      </w:pPr>
      <w:r w:rsidRPr="00AF01CA">
        <w:rPr>
          <w:sz w:val="24"/>
          <w:szCs w:val="24"/>
        </w:rPr>
        <w:t>Acteur</w:t>
      </w:r>
      <w:ins w:id="378" w:author="Toky Hajatiana RABOANARY" w:date="2019-07-05T18:03:00Z">
        <w:r w:rsidR="00446782">
          <w:rPr>
            <w:sz w:val="24"/>
            <w:szCs w:val="24"/>
          </w:rPr>
          <w:t> :</w:t>
        </w:r>
      </w:ins>
      <w:del w:id="379" w:author="Toky Hajatiana RABOANARY" w:date="2019-07-05T18:03:00Z">
        <w:r w:rsidRPr="00AF01CA" w:rsidDel="00446782">
          <w:rPr>
            <w:sz w:val="24"/>
            <w:szCs w:val="24"/>
          </w:rPr>
          <w:delText>:</w:delText>
        </w:r>
      </w:del>
    </w:p>
    <w:p w:rsidR="00775ABE" w:rsidRPr="00AF01CA" w:rsidRDefault="00775ABE">
      <w:pPr>
        <w:ind w:firstLine="644"/>
        <w:jc w:val="both"/>
        <w:rPr>
          <w:sz w:val="24"/>
          <w:szCs w:val="24"/>
        </w:rPr>
        <w:pPrChange w:id="380" w:author="Toky Hajatiana RABOANARY" w:date="2019-07-05T18:03:00Z">
          <w:pPr>
            <w:jc w:val="both"/>
          </w:pPr>
        </w:pPrChange>
      </w:pPr>
      <w:r w:rsidRPr="00AF01CA">
        <w:rPr>
          <w:sz w:val="24"/>
          <w:szCs w:val="24"/>
        </w:rPr>
        <w:t>Un acteur est l'idéalisation d'un rôle joué par une personne externe, un processus ou une chose qui interagit avec un système. Il se représente par un petit bonhomme avec son nom (i.e. son rôle) inscrit dessous.</w:t>
      </w:r>
    </w:p>
    <w:p w:rsidR="00775ABE" w:rsidRDefault="00775ABE" w:rsidP="004C7732">
      <w:pPr>
        <w:jc w:val="both"/>
      </w:pPr>
      <w:r>
        <w:rPr>
          <w:noProof/>
        </w:rPr>
        <w:drawing>
          <wp:inline distT="0" distB="0" distL="0" distR="0">
            <wp:extent cx="813315" cy="1483629"/>
            <wp:effectExtent l="0" t="0" r="0" b="0"/>
            <wp:docPr id="23" name="Image 8"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pasampito\Desktop\Capture.PNG"/>
                    <pic:cNvPicPr>
                      <a:picLocks noChangeAspect="1" noChangeArrowheads="1"/>
                    </pic:cNvPicPr>
                  </pic:nvPicPr>
                  <pic:blipFill>
                    <a:blip r:embed="rId37"/>
                    <a:srcRect/>
                    <a:stretch>
                      <a:fillRect/>
                    </a:stretch>
                  </pic:blipFill>
                  <pic:spPr bwMode="auto">
                    <a:xfrm>
                      <a:off x="0" y="0"/>
                      <a:ext cx="815162" cy="1486999"/>
                    </a:xfrm>
                    <a:prstGeom prst="rect">
                      <a:avLst/>
                    </a:prstGeom>
                    <a:noFill/>
                    <a:ln w="9525">
                      <a:noFill/>
                      <a:miter lim="800000"/>
                      <a:headEnd/>
                      <a:tailEnd/>
                    </a:ln>
                  </pic:spPr>
                </pic:pic>
              </a:graphicData>
            </a:graphic>
          </wp:inline>
        </w:drawing>
      </w:r>
    </w:p>
    <w:p w:rsidR="00775ABE" w:rsidRDefault="00775ABE" w:rsidP="006F1B6A">
      <w:pPr>
        <w:pStyle w:val="Sous-titre"/>
      </w:pPr>
      <w:bookmarkStart w:id="381" w:name="_Toc9399862"/>
      <w:r w:rsidRPr="00775ABE">
        <w:t>Exemple de représentation d’un acteur</w:t>
      </w:r>
      <w:bookmarkEnd w:id="381"/>
    </w:p>
    <w:p w:rsidR="00775ABE" w:rsidRDefault="00446782" w:rsidP="004C7732">
      <w:pPr>
        <w:jc w:val="both"/>
        <w:rPr>
          <w:ins w:id="382" w:author="Toky Hajatiana RABOANARY" w:date="2019-07-05T18:05:00Z"/>
        </w:rPr>
      </w:pPr>
      <w:ins w:id="383" w:author="Toky Hajatiana RABOANARY" w:date="2019-07-05T18:03:00Z">
        <w:r>
          <w:t xml:space="preserve">(Ilay </w:t>
        </w:r>
      </w:ins>
      <w:ins w:id="384" w:author="Toky Hajatiana RABOANARY" w:date="2019-07-05T18:04:00Z">
        <w:r>
          <w:t>sary sy ilay titre figure sao dia tokony centrena ….</w:t>
        </w:r>
      </w:ins>
      <w:ins w:id="385" w:author="Toky Hajatiana RABOANARY" w:date="2019-07-05T18:03:00Z">
        <w:r>
          <w:t>)</w:t>
        </w:r>
      </w:ins>
    </w:p>
    <w:p w:rsidR="005159C6" w:rsidRDefault="005159C6" w:rsidP="004C7732">
      <w:pPr>
        <w:jc w:val="both"/>
      </w:pPr>
      <w:ins w:id="386" w:author="Toky Hajatiana RABOANARY" w:date="2019-07-05T18:05:00Z">
        <w:r>
          <w:t xml:space="preserve">(Manomboka eto amboary ilay tabulation… </w:t>
        </w:r>
        <w:proofErr w:type="gramStart"/>
        <w:r>
          <w:t>iiiii </w:t>
        </w:r>
        <w:r>
          <w:sym w:font="Wingdings" w:char="F04A"/>
        </w:r>
        <w:proofErr w:type="gramEnd"/>
        <w:r>
          <w:t xml:space="preserve"> )</w:t>
        </w:r>
      </w:ins>
    </w:p>
    <w:p w:rsidR="00775ABE" w:rsidRPr="00AF01CA" w:rsidRDefault="00775ABE">
      <w:pPr>
        <w:ind w:firstLine="708"/>
        <w:jc w:val="both"/>
        <w:rPr>
          <w:sz w:val="24"/>
          <w:szCs w:val="24"/>
        </w:rPr>
        <w:pPrChange w:id="387" w:author="Toky Hajatiana RABOANARY" w:date="2019-07-05T18:04:00Z">
          <w:pPr>
            <w:jc w:val="both"/>
          </w:pPr>
        </w:pPrChange>
      </w:pPr>
      <w:r w:rsidRPr="00AF01CA">
        <w:rPr>
          <w:sz w:val="24"/>
          <w:szCs w:val="24"/>
        </w:rPr>
        <w:lastRenderedPageBreak/>
        <w:t>Il est également possible de représenter un acteur sous la forme d'un classeur stéréotypé &lt;&lt; actor &gt;&gt;.</w:t>
      </w:r>
    </w:p>
    <w:p w:rsidR="00775ABE" w:rsidRDefault="00775ABE" w:rsidP="004C7732">
      <w:pPr>
        <w:jc w:val="both"/>
      </w:pPr>
      <w:r>
        <w:rPr>
          <w:noProof/>
        </w:rPr>
        <w:drawing>
          <wp:inline distT="0" distB="0" distL="0" distR="0">
            <wp:extent cx="1033346" cy="750898"/>
            <wp:effectExtent l="0" t="0" r="0" b="0"/>
            <wp:docPr id="24" name="Image 9"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pasampito\Desktop\Capture.PNG"/>
                    <pic:cNvPicPr>
                      <a:picLocks noChangeAspect="1" noChangeArrowheads="1"/>
                    </pic:cNvPicPr>
                  </pic:nvPicPr>
                  <pic:blipFill>
                    <a:blip r:embed="rId38"/>
                    <a:srcRect/>
                    <a:stretch>
                      <a:fillRect/>
                    </a:stretch>
                  </pic:blipFill>
                  <pic:spPr bwMode="auto">
                    <a:xfrm>
                      <a:off x="0" y="0"/>
                      <a:ext cx="1041291" cy="756672"/>
                    </a:xfrm>
                    <a:prstGeom prst="rect">
                      <a:avLst/>
                    </a:prstGeom>
                    <a:noFill/>
                    <a:ln w="9525">
                      <a:noFill/>
                      <a:miter lim="800000"/>
                      <a:headEnd/>
                      <a:tailEnd/>
                    </a:ln>
                  </pic:spPr>
                </pic:pic>
              </a:graphicData>
            </a:graphic>
          </wp:inline>
        </w:drawing>
      </w:r>
    </w:p>
    <w:p w:rsidR="00775ABE" w:rsidRDefault="00775ABE" w:rsidP="006F1B6A">
      <w:pPr>
        <w:pStyle w:val="Sous-titre"/>
      </w:pPr>
      <w:bookmarkStart w:id="388" w:name="_Toc9399863"/>
      <w:r w:rsidRPr="00775ABE">
        <w:t>Exemple de représentation d'un acteur sous la forme d'un classeur</w:t>
      </w:r>
      <w:bookmarkEnd w:id="388"/>
    </w:p>
    <w:p w:rsidR="00775ABE" w:rsidDel="005159C6" w:rsidRDefault="00775ABE" w:rsidP="004C7732">
      <w:pPr>
        <w:jc w:val="both"/>
        <w:rPr>
          <w:del w:id="389" w:author="Toky Hajatiana RABOANARY" w:date="2019-07-05T18:04:00Z"/>
        </w:rPr>
      </w:pPr>
    </w:p>
    <w:p w:rsidR="00AF01CA" w:rsidDel="005159C6" w:rsidRDefault="00AF01CA" w:rsidP="004C7732">
      <w:pPr>
        <w:jc w:val="both"/>
        <w:rPr>
          <w:del w:id="390" w:author="Toky Hajatiana RABOANARY" w:date="2019-07-05T18:04:00Z"/>
        </w:rPr>
      </w:pPr>
    </w:p>
    <w:p w:rsidR="00AF01CA" w:rsidRDefault="00AF01CA" w:rsidP="004C7732">
      <w:pPr>
        <w:jc w:val="both"/>
      </w:pPr>
    </w:p>
    <w:p w:rsidR="00775ABE" w:rsidRPr="00AF01CA" w:rsidRDefault="00775ABE" w:rsidP="00D47E7E">
      <w:pPr>
        <w:pStyle w:val="Paragraphedeliste"/>
        <w:numPr>
          <w:ilvl w:val="0"/>
          <w:numId w:val="5"/>
        </w:numPr>
        <w:jc w:val="both"/>
        <w:rPr>
          <w:sz w:val="24"/>
          <w:szCs w:val="24"/>
        </w:rPr>
      </w:pPr>
      <w:r w:rsidRPr="00AF01CA">
        <w:rPr>
          <w:sz w:val="24"/>
          <w:szCs w:val="24"/>
        </w:rPr>
        <w:t>Cas d’utilisation</w:t>
      </w:r>
      <w:ins w:id="391" w:author="Toky Hajatiana RABOANARY" w:date="2019-07-05T18:04:00Z">
        <w:r w:rsidR="005159C6">
          <w:rPr>
            <w:sz w:val="24"/>
            <w:szCs w:val="24"/>
          </w:rPr>
          <w:t> :</w:t>
        </w:r>
      </w:ins>
      <w:del w:id="392" w:author="Toky Hajatiana RABOANARY" w:date="2019-07-05T18:04:00Z">
        <w:r w:rsidRPr="00AF01CA" w:rsidDel="005159C6">
          <w:rPr>
            <w:sz w:val="24"/>
            <w:szCs w:val="24"/>
          </w:rPr>
          <w:delText>:</w:delText>
        </w:r>
      </w:del>
    </w:p>
    <w:p w:rsidR="00775ABE" w:rsidRPr="00AF01CA" w:rsidRDefault="00775ABE" w:rsidP="004C7732">
      <w:pPr>
        <w:jc w:val="both"/>
        <w:rPr>
          <w:sz w:val="24"/>
          <w:szCs w:val="24"/>
        </w:rPr>
      </w:pPr>
      <w:r w:rsidRPr="00AF01CA">
        <w:rPr>
          <w:sz w:val="24"/>
          <w:szCs w:val="24"/>
        </w:rPr>
        <w:t>Un cas d'utilisation est une unité cohérente représentant une fonctionnalité visible de l'extérieur.</w:t>
      </w:r>
    </w:p>
    <w:p w:rsidR="00775ABE" w:rsidRPr="00AF01CA" w:rsidRDefault="00775ABE" w:rsidP="004C7732">
      <w:pPr>
        <w:jc w:val="both"/>
        <w:rPr>
          <w:sz w:val="24"/>
          <w:szCs w:val="24"/>
        </w:rPr>
      </w:pPr>
      <w:r w:rsidRPr="00AF01CA">
        <w:rPr>
          <w:sz w:val="24"/>
          <w:szCs w:val="24"/>
        </w:rPr>
        <w:t>Il réalise un service de bout en bout, avec un déclenchement, un déroulement et une fin, pour l'acteur qui l'initie. Un cas d'utilisation modélise donc un service rendu par le système, sans imposer le mode de réalisation de ce service. Un cas d'utilisation se représente par une ellipse contenant le nom du cas (un verbe à l'infinitif), et optionnellement, au-dessus du nom, un stéréotype.</w:t>
      </w:r>
    </w:p>
    <w:p w:rsidR="00775ABE" w:rsidRDefault="00775ABE" w:rsidP="004C7732">
      <w:pPr>
        <w:jc w:val="both"/>
      </w:pPr>
      <w:r>
        <w:rPr>
          <w:noProof/>
        </w:rPr>
        <w:drawing>
          <wp:inline distT="0" distB="0" distL="0" distR="0">
            <wp:extent cx="2905819" cy="1002764"/>
            <wp:effectExtent l="0" t="0" r="0" b="0"/>
            <wp:docPr id="25" name="Image 10"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pasampito\Desktop\Capture.PNG"/>
                    <pic:cNvPicPr>
                      <a:picLocks noChangeAspect="1" noChangeArrowheads="1"/>
                    </pic:cNvPicPr>
                  </pic:nvPicPr>
                  <pic:blipFill>
                    <a:blip r:embed="rId39"/>
                    <a:srcRect/>
                    <a:stretch>
                      <a:fillRect/>
                    </a:stretch>
                  </pic:blipFill>
                  <pic:spPr bwMode="auto">
                    <a:xfrm>
                      <a:off x="0" y="0"/>
                      <a:ext cx="2923260" cy="1008783"/>
                    </a:xfrm>
                    <a:prstGeom prst="rect">
                      <a:avLst/>
                    </a:prstGeom>
                    <a:noFill/>
                    <a:ln w="9525">
                      <a:noFill/>
                      <a:miter lim="800000"/>
                      <a:headEnd/>
                      <a:tailEnd/>
                    </a:ln>
                  </pic:spPr>
                </pic:pic>
              </a:graphicData>
            </a:graphic>
          </wp:inline>
        </w:drawing>
      </w:r>
    </w:p>
    <w:p w:rsidR="00775ABE" w:rsidRDefault="00775ABE" w:rsidP="006F1B6A">
      <w:pPr>
        <w:pStyle w:val="Sous-titre"/>
      </w:pPr>
      <w:bookmarkStart w:id="393" w:name="_Toc9399864"/>
      <w:r w:rsidRPr="00775ABE">
        <w:t>Exemple de représentation d'un cas d'utilisation</w:t>
      </w:r>
      <w:bookmarkEnd w:id="393"/>
    </w:p>
    <w:p w:rsidR="00AF01CA" w:rsidRDefault="00AF01CA" w:rsidP="00AF01CA"/>
    <w:p w:rsidR="00775ABE" w:rsidRPr="00AF01CA" w:rsidRDefault="00775ABE" w:rsidP="00AF01CA">
      <w:pPr>
        <w:rPr>
          <w:sz w:val="24"/>
          <w:szCs w:val="24"/>
        </w:rPr>
      </w:pPr>
      <w:r w:rsidRPr="00AF01CA">
        <w:rPr>
          <w:sz w:val="24"/>
          <w:szCs w:val="24"/>
        </w:rPr>
        <w:t>Représentation d’un diagramme de cas d’utilisation</w:t>
      </w:r>
      <w:del w:id="394" w:author="Toky Hajatiana RABOANARY" w:date="2019-07-05T18:04:00Z">
        <w:r w:rsidRPr="00AF01CA" w:rsidDel="005159C6">
          <w:rPr>
            <w:sz w:val="24"/>
            <w:szCs w:val="24"/>
          </w:rPr>
          <w:delText>:</w:delText>
        </w:r>
      </w:del>
      <w:ins w:id="395" w:author="Toky Hajatiana RABOANARY" w:date="2019-07-05T18:04:00Z">
        <w:r w:rsidR="005159C6">
          <w:rPr>
            <w:sz w:val="24"/>
            <w:szCs w:val="24"/>
          </w:rPr>
          <w:t> :</w:t>
        </w:r>
      </w:ins>
    </w:p>
    <w:p w:rsidR="00775ABE" w:rsidRDefault="00775ABE" w:rsidP="004C7732">
      <w:pPr>
        <w:jc w:val="both"/>
      </w:pPr>
      <w:r>
        <w:rPr>
          <w:noProof/>
        </w:rPr>
        <w:lastRenderedPageBreak/>
        <w:drawing>
          <wp:inline distT="0" distB="0" distL="0" distR="0">
            <wp:extent cx="5762625" cy="2495550"/>
            <wp:effectExtent l="19050" t="0" r="9525" b="0"/>
            <wp:docPr id="26" name="Image 11"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pasampito\Desktop\Capture.PNG"/>
                    <pic:cNvPicPr>
                      <a:picLocks noChangeAspect="1" noChangeArrowheads="1"/>
                    </pic:cNvPicPr>
                  </pic:nvPicPr>
                  <pic:blipFill>
                    <a:blip r:embed="rId40"/>
                    <a:srcRect/>
                    <a:stretch>
                      <a:fillRect/>
                    </a:stretch>
                  </pic:blipFill>
                  <pic:spPr bwMode="auto">
                    <a:xfrm>
                      <a:off x="0" y="0"/>
                      <a:ext cx="5762625" cy="2495550"/>
                    </a:xfrm>
                    <a:prstGeom prst="rect">
                      <a:avLst/>
                    </a:prstGeom>
                    <a:noFill/>
                    <a:ln w="9525">
                      <a:noFill/>
                      <a:miter lim="800000"/>
                      <a:headEnd/>
                      <a:tailEnd/>
                    </a:ln>
                  </pic:spPr>
                </pic:pic>
              </a:graphicData>
            </a:graphic>
          </wp:inline>
        </w:drawing>
      </w:r>
    </w:p>
    <w:p w:rsidR="00775ABE" w:rsidRDefault="00775ABE" w:rsidP="006F1B6A">
      <w:pPr>
        <w:pStyle w:val="Sous-titre"/>
      </w:pPr>
      <w:bookmarkStart w:id="396" w:name="_Toc9399865"/>
      <w:r w:rsidRPr="00775ABE">
        <w:t>Exemple de diagramme de cas d'utilisation modélisant une borne d'accès à une banque.</w:t>
      </w:r>
      <w:bookmarkEnd w:id="396"/>
    </w:p>
    <w:p w:rsidR="00775ABE" w:rsidRDefault="00775ABE" w:rsidP="004C7732">
      <w:pPr>
        <w:jc w:val="both"/>
      </w:pPr>
    </w:p>
    <w:p w:rsidR="00136799" w:rsidRPr="00AF01CA" w:rsidRDefault="00136799" w:rsidP="004C7732">
      <w:pPr>
        <w:jc w:val="both"/>
        <w:rPr>
          <w:sz w:val="24"/>
          <w:szCs w:val="24"/>
        </w:rPr>
      </w:pPr>
      <w:r w:rsidRPr="00AF01CA">
        <w:rPr>
          <w:sz w:val="24"/>
          <w:szCs w:val="24"/>
        </w:rPr>
        <w:t>Comme la montre la figure ci-dessus, la frontière du système est représentée par un cadre. Le nom du système figure à l'intérieur du cadre, en haut. Les acteurs sont à l'extérieur et les cas d'utilisation à l'intérieur.</w:t>
      </w:r>
    </w:p>
    <w:p w:rsidR="00775ABE" w:rsidRPr="00AF01CA" w:rsidRDefault="00136799" w:rsidP="004C7732">
      <w:pPr>
        <w:jc w:val="both"/>
        <w:rPr>
          <w:sz w:val="24"/>
          <w:szCs w:val="24"/>
        </w:rPr>
      </w:pPr>
      <w:r w:rsidRPr="00AF01CA">
        <w:rPr>
          <w:sz w:val="24"/>
          <w:szCs w:val="24"/>
        </w:rPr>
        <w:t>Une relation d'association est chemin de communication entre un acteur et un cas d'utilisation et est représenté un trait continu.</w:t>
      </w:r>
    </w:p>
    <w:p w:rsidR="00136799" w:rsidRPr="00AF01CA" w:rsidRDefault="00136799" w:rsidP="004C7732">
      <w:pPr>
        <w:jc w:val="both"/>
        <w:rPr>
          <w:sz w:val="24"/>
          <w:szCs w:val="24"/>
        </w:rPr>
      </w:pPr>
    </w:p>
    <w:p w:rsidR="00B9409C" w:rsidRPr="00AF01CA" w:rsidRDefault="00B9409C" w:rsidP="00D47E7E">
      <w:pPr>
        <w:pStyle w:val="Paragraphedeliste"/>
        <w:numPr>
          <w:ilvl w:val="0"/>
          <w:numId w:val="5"/>
        </w:numPr>
        <w:jc w:val="both"/>
        <w:rPr>
          <w:sz w:val="24"/>
          <w:szCs w:val="24"/>
        </w:rPr>
      </w:pPr>
      <w:r w:rsidRPr="00AF01CA">
        <w:rPr>
          <w:sz w:val="24"/>
          <w:szCs w:val="24"/>
        </w:rPr>
        <w:t>Relation entre cas d’utilisation</w:t>
      </w:r>
      <w:ins w:id="397" w:author="Toky Hajatiana RABOANARY" w:date="2019-07-05T18:05:00Z">
        <w:r w:rsidR="005159C6">
          <w:rPr>
            <w:sz w:val="24"/>
            <w:szCs w:val="24"/>
          </w:rPr>
          <w:t> :</w:t>
        </w:r>
      </w:ins>
      <w:del w:id="398" w:author="Toky Hajatiana RABOANARY" w:date="2019-07-05T18:05:00Z">
        <w:r w:rsidRPr="00AF01CA" w:rsidDel="005159C6">
          <w:rPr>
            <w:sz w:val="24"/>
            <w:szCs w:val="24"/>
          </w:rPr>
          <w:delText>:</w:delText>
        </w:r>
      </w:del>
    </w:p>
    <w:p w:rsidR="00A85B3F" w:rsidRPr="00AF01CA" w:rsidRDefault="00A85B3F" w:rsidP="004C7732">
      <w:pPr>
        <w:jc w:val="both"/>
        <w:rPr>
          <w:sz w:val="24"/>
          <w:szCs w:val="24"/>
        </w:rPr>
      </w:pPr>
      <w:r w:rsidRPr="00AF01CA">
        <w:rPr>
          <w:sz w:val="24"/>
          <w:szCs w:val="24"/>
        </w:rPr>
        <w:t>Il existe principalement deux types de relations :</w:t>
      </w:r>
    </w:p>
    <w:p w:rsidR="00A85B3F" w:rsidRPr="00AF01CA" w:rsidRDefault="00A85B3F" w:rsidP="004C7732">
      <w:pPr>
        <w:jc w:val="both"/>
        <w:rPr>
          <w:sz w:val="24"/>
          <w:szCs w:val="24"/>
        </w:rPr>
      </w:pPr>
      <w:r w:rsidRPr="00AF01CA">
        <w:rPr>
          <w:sz w:val="24"/>
          <w:szCs w:val="24"/>
        </w:rPr>
        <w:t>• Les dépendances stéréotypées, qui sont explicitées par un stéréotype (les plus utilisés sont l'inclusion et l'extension) ;</w:t>
      </w:r>
    </w:p>
    <w:p w:rsidR="00A85B3F" w:rsidRPr="00AF01CA" w:rsidRDefault="00A85B3F" w:rsidP="004C7732">
      <w:pPr>
        <w:jc w:val="both"/>
        <w:rPr>
          <w:sz w:val="24"/>
          <w:szCs w:val="24"/>
        </w:rPr>
      </w:pPr>
      <w:r w:rsidRPr="00AF01CA">
        <w:rPr>
          <w:sz w:val="24"/>
          <w:szCs w:val="24"/>
        </w:rPr>
        <w:t>• Et la généralisation/spécialisation.</w:t>
      </w:r>
    </w:p>
    <w:p w:rsidR="00A85B3F" w:rsidRPr="00AF01CA" w:rsidRDefault="00A85B3F" w:rsidP="004C7732">
      <w:pPr>
        <w:jc w:val="both"/>
        <w:rPr>
          <w:sz w:val="24"/>
          <w:szCs w:val="24"/>
        </w:rPr>
      </w:pPr>
      <w:r w:rsidRPr="00AF01CA">
        <w:rPr>
          <w:sz w:val="24"/>
          <w:szCs w:val="24"/>
        </w:rPr>
        <w:t>Une dépendance se représente par une flèche avec un trait pointillé. Si le cas A inclut ou étend le cas</w:t>
      </w:r>
    </w:p>
    <w:p w:rsidR="00A85B3F" w:rsidRPr="00AF01CA" w:rsidRDefault="00A85B3F" w:rsidP="004C7732">
      <w:pPr>
        <w:jc w:val="both"/>
        <w:rPr>
          <w:sz w:val="24"/>
          <w:szCs w:val="24"/>
        </w:rPr>
      </w:pPr>
      <w:r w:rsidRPr="00AF01CA">
        <w:rPr>
          <w:sz w:val="24"/>
          <w:szCs w:val="24"/>
        </w:rPr>
        <w:t>B, la flèche est dirigée de A vers B.</w:t>
      </w:r>
    </w:p>
    <w:p w:rsidR="00AF01CA" w:rsidRDefault="00A85B3F" w:rsidP="00AF01CA">
      <w:pPr>
        <w:jc w:val="both"/>
        <w:rPr>
          <w:sz w:val="24"/>
          <w:szCs w:val="24"/>
        </w:rPr>
      </w:pPr>
      <w:r w:rsidRPr="00AF01CA">
        <w:rPr>
          <w:sz w:val="24"/>
          <w:szCs w:val="24"/>
        </w:rPr>
        <w:t>Le symbole utilisé pour la généralisation est une flèche avec un trait plein dont la pointe est un triangle fermé désignant le cas le plus général.</w:t>
      </w:r>
    </w:p>
    <w:p w:rsidR="00E918BA" w:rsidRDefault="00CC0144" w:rsidP="00AF01CA">
      <w:pPr>
        <w:jc w:val="both"/>
      </w:pPr>
      <w:r>
        <w:t>Représentation de diagramme de cas d’utilisation</w:t>
      </w:r>
    </w:p>
    <w:p w:rsidR="00E918BA" w:rsidRDefault="00E918BA" w:rsidP="004C7732">
      <w:pPr>
        <w:jc w:val="both"/>
      </w:pPr>
      <w:r>
        <w:rPr>
          <w:noProof/>
        </w:rPr>
        <w:lastRenderedPageBreak/>
        <w:drawing>
          <wp:inline distT="0" distB="0" distL="0" distR="0">
            <wp:extent cx="5226189" cy="4300358"/>
            <wp:effectExtent l="19050" t="0" r="0" b="0"/>
            <wp:docPr id="27" name="Image 12"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pasampito\Desktop\Capture.PNG"/>
                    <pic:cNvPicPr>
                      <a:picLocks noChangeAspect="1" noChangeArrowheads="1"/>
                    </pic:cNvPicPr>
                  </pic:nvPicPr>
                  <pic:blipFill>
                    <a:blip r:embed="rId41"/>
                    <a:srcRect/>
                    <a:stretch>
                      <a:fillRect/>
                    </a:stretch>
                  </pic:blipFill>
                  <pic:spPr bwMode="auto">
                    <a:xfrm>
                      <a:off x="0" y="0"/>
                      <a:ext cx="5230186" cy="4303647"/>
                    </a:xfrm>
                    <a:prstGeom prst="rect">
                      <a:avLst/>
                    </a:prstGeom>
                    <a:noFill/>
                    <a:ln w="9525">
                      <a:noFill/>
                      <a:miter lim="800000"/>
                      <a:headEnd/>
                      <a:tailEnd/>
                    </a:ln>
                  </pic:spPr>
                </pic:pic>
              </a:graphicData>
            </a:graphic>
          </wp:inline>
        </w:drawing>
      </w:r>
    </w:p>
    <w:p w:rsidR="00E918BA" w:rsidRDefault="00E918BA" w:rsidP="00AF01CA">
      <w:pPr>
        <w:pStyle w:val="Sous-titre"/>
      </w:pPr>
      <w:bookmarkStart w:id="399" w:name="_Toc9399866"/>
      <w:r w:rsidRPr="00E918BA">
        <w:t>Exemple de diagramme de cas d'utilisation</w:t>
      </w:r>
      <w:bookmarkEnd w:id="399"/>
    </w:p>
    <w:p w:rsidR="00E918BA" w:rsidRPr="00AF01CA" w:rsidRDefault="00E918BA" w:rsidP="00D47E7E">
      <w:pPr>
        <w:pStyle w:val="Paragraphedeliste"/>
        <w:numPr>
          <w:ilvl w:val="0"/>
          <w:numId w:val="5"/>
        </w:numPr>
        <w:jc w:val="both"/>
        <w:rPr>
          <w:sz w:val="24"/>
          <w:szCs w:val="24"/>
        </w:rPr>
      </w:pPr>
      <w:r w:rsidRPr="00AF01CA">
        <w:rPr>
          <w:sz w:val="24"/>
          <w:szCs w:val="24"/>
        </w:rPr>
        <w:t>Inclusion:</w:t>
      </w:r>
    </w:p>
    <w:p w:rsidR="00CC0144" w:rsidRPr="00AF01CA" w:rsidRDefault="00E918BA" w:rsidP="004C7732">
      <w:pPr>
        <w:jc w:val="both"/>
        <w:rPr>
          <w:sz w:val="24"/>
          <w:szCs w:val="24"/>
        </w:rPr>
      </w:pPr>
      <w:r w:rsidRPr="00AF01CA">
        <w:rPr>
          <w:sz w:val="24"/>
          <w:szCs w:val="24"/>
        </w:rPr>
        <w:t>Un cas A inclut un cas B si le comportement décrit par le cas A inclut le comportement du cas B : le cas A dépend de B. Lorsque A est sollicité, B l'est obligatoirement, comme une partie de A. Cette dépendance est symbolisée par le stéréotype &lt;&lt; include &gt;&gt;. Par exemple, l'accès aux informations d'un compte bancaire inclut nécessairement une phase d'authentification avec un identifiant et un mot de passe.</w:t>
      </w:r>
    </w:p>
    <w:p w:rsidR="005159C6" w:rsidRDefault="005159C6" w:rsidP="004C7732">
      <w:pPr>
        <w:jc w:val="both"/>
        <w:rPr>
          <w:ins w:id="400" w:author="Toky Hajatiana RABOANARY" w:date="2019-07-05T18:06:00Z"/>
        </w:rPr>
      </w:pPr>
      <w:ins w:id="401" w:author="Toky Hajatiana RABOANARY" w:date="2019-07-05T18:05:00Z">
        <w:r>
          <w:t>(Aleo asiana titre angamba ireny tiret</w:t>
        </w:r>
      </w:ins>
      <w:ins w:id="402" w:author="Toky Hajatiana RABOANARY" w:date="2019-07-05T18:06:00Z">
        <w:r>
          <w:t xml:space="preserve"> special reny</w:t>
        </w:r>
      </w:ins>
    </w:p>
    <w:p w:rsidR="005159C6" w:rsidRPr="005159C6" w:rsidRDefault="005159C6">
      <w:pPr>
        <w:pStyle w:val="Paragraphedeliste"/>
        <w:numPr>
          <w:ilvl w:val="0"/>
          <w:numId w:val="5"/>
        </w:numPr>
        <w:jc w:val="both"/>
        <w:rPr>
          <w:ins w:id="403" w:author="Toky Hajatiana RABOANARY" w:date="2019-07-05T18:06:00Z"/>
          <w:sz w:val="24"/>
          <w:szCs w:val="24"/>
          <w:rPrChange w:id="404" w:author="Toky Hajatiana RABOANARY" w:date="2019-07-05T18:06:00Z">
            <w:rPr>
              <w:ins w:id="405" w:author="Toky Hajatiana RABOANARY" w:date="2019-07-05T18:06:00Z"/>
            </w:rPr>
          </w:rPrChange>
        </w:rPr>
        <w:pPrChange w:id="406" w:author="Toky Hajatiana RABOANARY" w:date="2019-07-05T18:06:00Z">
          <w:pPr>
            <w:jc w:val="both"/>
          </w:pPr>
        </w:pPrChange>
      </w:pPr>
      <w:ins w:id="407" w:author="Toky Hajatiana RABOANARY" w:date="2019-07-05T18:06:00Z">
        <w:r w:rsidRPr="00AF01CA">
          <w:rPr>
            <w:sz w:val="24"/>
            <w:szCs w:val="24"/>
          </w:rPr>
          <w:t>Inclusion:</w:t>
        </w:r>
      </w:ins>
    </w:p>
    <w:p w:rsidR="00AF01CA" w:rsidRDefault="005159C6" w:rsidP="004C7732">
      <w:pPr>
        <w:jc w:val="both"/>
      </w:pPr>
      <w:ins w:id="408" w:author="Toky Hajatiana RABOANARY" w:date="2019-07-05T18:06:00Z">
        <w:r>
          <w:t xml:space="preserve"> sy io titre ambany io fa lasa manahirana ny mamaky </w:t>
        </w:r>
        <w:proofErr w:type="gramStart"/>
        <w:r>
          <w:t xml:space="preserve">azy </w:t>
        </w:r>
      </w:ins>
      <w:ins w:id="409" w:author="Toky Hajatiana RABOANARY" w:date="2019-07-05T18:05:00Z">
        <w:r>
          <w:t>)</w:t>
        </w:r>
      </w:ins>
      <w:proofErr w:type="gramEnd"/>
    </w:p>
    <w:p w:rsidR="00E918BA" w:rsidRDefault="00CC0144" w:rsidP="004C7732">
      <w:pPr>
        <w:jc w:val="both"/>
      </w:pPr>
      <w:r>
        <w:t>Représentation des relations</w:t>
      </w:r>
    </w:p>
    <w:p w:rsidR="00CC068D" w:rsidRDefault="00CC068D" w:rsidP="004C7732">
      <w:pPr>
        <w:jc w:val="both"/>
      </w:pPr>
      <w:r>
        <w:rPr>
          <w:noProof/>
        </w:rPr>
        <w:lastRenderedPageBreak/>
        <w:drawing>
          <wp:inline distT="0" distB="0" distL="0" distR="0">
            <wp:extent cx="4286502" cy="1825732"/>
            <wp:effectExtent l="0" t="0" r="0" b="0"/>
            <wp:docPr id="28" name="Image 13"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pasampito\Desktop\Capture.PNG"/>
                    <pic:cNvPicPr>
                      <a:picLocks noChangeAspect="1" noChangeArrowheads="1"/>
                    </pic:cNvPicPr>
                  </pic:nvPicPr>
                  <pic:blipFill>
                    <a:blip r:embed="rId42"/>
                    <a:srcRect/>
                    <a:stretch>
                      <a:fillRect/>
                    </a:stretch>
                  </pic:blipFill>
                  <pic:spPr bwMode="auto">
                    <a:xfrm>
                      <a:off x="0" y="0"/>
                      <a:ext cx="4314994" cy="1837867"/>
                    </a:xfrm>
                    <a:prstGeom prst="rect">
                      <a:avLst/>
                    </a:prstGeom>
                    <a:noFill/>
                    <a:ln w="9525">
                      <a:noFill/>
                      <a:miter lim="800000"/>
                      <a:headEnd/>
                      <a:tailEnd/>
                    </a:ln>
                  </pic:spPr>
                </pic:pic>
              </a:graphicData>
            </a:graphic>
          </wp:inline>
        </w:drawing>
      </w:r>
    </w:p>
    <w:p w:rsidR="00E918BA" w:rsidRDefault="00CC068D" w:rsidP="00D13F8D">
      <w:pPr>
        <w:pStyle w:val="Sous-titre"/>
      </w:pPr>
      <w:bookmarkStart w:id="410" w:name="_Toc9399867"/>
      <w:r w:rsidRPr="00CC068D">
        <w:t>Relations entre cas pour décomposer un cas complexe</w:t>
      </w:r>
      <w:bookmarkEnd w:id="410"/>
    </w:p>
    <w:p w:rsidR="00CC068D" w:rsidRDefault="00CC068D" w:rsidP="004C7732">
      <w:pPr>
        <w:jc w:val="both"/>
      </w:pPr>
    </w:p>
    <w:p w:rsidR="00CC068D" w:rsidRPr="00AF01CA" w:rsidRDefault="00CC068D" w:rsidP="00D47E7E">
      <w:pPr>
        <w:pStyle w:val="Paragraphedeliste"/>
        <w:numPr>
          <w:ilvl w:val="0"/>
          <w:numId w:val="5"/>
        </w:numPr>
        <w:jc w:val="both"/>
        <w:rPr>
          <w:sz w:val="24"/>
          <w:szCs w:val="24"/>
        </w:rPr>
      </w:pPr>
      <w:r w:rsidRPr="00AF01CA">
        <w:rPr>
          <w:sz w:val="24"/>
          <w:szCs w:val="24"/>
        </w:rPr>
        <w:t>Extension:</w:t>
      </w:r>
    </w:p>
    <w:p w:rsidR="00CC068D" w:rsidRPr="00AF01CA" w:rsidRDefault="00CC068D" w:rsidP="004C7732">
      <w:pPr>
        <w:jc w:val="both"/>
        <w:rPr>
          <w:sz w:val="24"/>
          <w:szCs w:val="24"/>
        </w:rPr>
      </w:pPr>
      <w:r w:rsidRPr="00AF01CA">
        <w:rPr>
          <w:sz w:val="24"/>
          <w:szCs w:val="24"/>
        </w:rPr>
        <w:t>La relation d'extension est probablement la plus utile, car elle a une sémantique qui a un sens du point de vue métier au contraire des deux autres qui sont plus des artifices d'informaticiens. On dit qu'un cas d'utilisation A étend un cas d'utilisation B lorsque le cas d'utilisation A peut être appelé au cours de l'exécution du cas d'utilisation B. Exécuter B peut éventuellement entraîner l'exécution de A : contrairement à l'inclusion, l'extension est optionnelle. Cette dépendance est symbolisée par le stéréotype &lt;&lt; extend &gt;&gt;.</w:t>
      </w:r>
    </w:p>
    <w:p w:rsidR="00CC068D" w:rsidRPr="00AF01CA" w:rsidRDefault="00CC068D" w:rsidP="004C7732">
      <w:pPr>
        <w:jc w:val="both"/>
        <w:rPr>
          <w:sz w:val="24"/>
          <w:szCs w:val="24"/>
        </w:rPr>
      </w:pPr>
    </w:p>
    <w:p w:rsidR="00005993" w:rsidRPr="00AF01CA" w:rsidRDefault="00005993" w:rsidP="00D47E7E">
      <w:pPr>
        <w:pStyle w:val="Paragraphedeliste"/>
        <w:numPr>
          <w:ilvl w:val="0"/>
          <w:numId w:val="5"/>
        </w:numPr>
        <w:jc w:val="both"/>
        <w:rPr>
          <w:sz w:val="24"/>
          <w:szCs w:val="24"/>
        </w:rPr>
      </w:pPr>
      <w:r w:rsidRPr="00AF01CA">
        <w:rPr>
          <w:sz w:val="24"/>
          <w:szCs w:val="24"/>
        </w:rPr>
        <w:t>Généralisation</w:t>
      </w:r>
      <w:ins w:id="411" w:author="Toky Hajatiana RABOANARY" w:date="2019-07-05T18:06:00Z">
        <w:r w:rsidR="005159C6">
          <w:rPr>
            <w:sz w:val="24"/>
            <w:szCs w:val="24"/>
          </w:rPr>
          <w:t> :</w:t>
        </w:r>
      </w:ins>
      <w:del w:id="412" w:author="Toky Hajatiana RABOANARY" w:date="2019-07-05T18:06:00Z">
        <w:r w:rsidRPr="00AF01CA" w:rsidDel="005159C6">
          <w:rPr>
            <w:sz w:val="24"/>
            <w:szCs w:val="24"/>
          </w:rPr>
          <w:delText>:</w:delText>
        </w:r>
      </w:del>
    </w:p>
    <w:p w:rsidR="009633C9" w:rsidRPr="00AF01CA" w:rsidRDefault="00005993" w:rsidP="004C7732">
      <w:pPr>
        <w:jc w:val="both"/>
        <w:rPr>
          <w:sz w:val="24"/>
          <w:szCs w:val="24"/>
        </w:rPr>
      </w:pPr>
      <w:r w:rsidRPr="00AF01CA">
        <w:rPr>
          <w:sz w:val="24"/>
          <w:szCs w:val="24"/>
        </w:rPr>
        <w:t>Un cas A est une généralisation d'un cas B si B est un cas particulier de A, la consultation d'un compte via Internet est un cas particulier de la consultation. Cette relation de généralisation/spécialisation est présente dans la plupart des diagrammes UML et se traduit par le concept d'héritage dans les langages orientés objet.</w:t>
      </w:r>
    </w:p>
    <w:p w:rsidR="009633C9" w:rsidRPr="00AF01CA" w:rsidRDefault="009633C9" w:rsidP="00D47E7E">
      <w:pPr>
        <w:pStyle w:val="Paragraphedeliste"/>
        <w:numPr>
          <w:ilvl w:val="0"/>
          <w:numId w:val="6"/>
        </w:numPr>
        <w:jc w:val="both"/>
        <w:rPr>
          <w:sz w:val="24"/>
          <w:szCs w:val="24"/>
        </w:rPr>
      </w:pPr>
      <w:r w:rsidRPr="00AF01CA">
        <w:rPr>
          <w:sz w:val="24"/>
          <w:szCs w:val="24"/>
        </w:rPr>
        <w:t>Diagramme d'activités (Activity diagram)</w:t>
      </w:r>
    </w:p>
    <w:p w:rsidR="00D13F8D" w:rsidRPr="00AF01CA" w:rsidRDefault="009633C9" w:rsidP="004C7732">
      <w:pPr>
        <w:jc w:val="both"/>
        <w:rPr>
          <w:sz w:val="24"/>
          <w:szCs w:val="24"/>
        </w:rPr>
      </w:pPr>
      <w:r w:rsidRPr="00AF01CA">
        <w:rPr>
          <w:sz w:val="24"/>
          <w:szCs w:val="24"/>
        </w:rPr>
        <w:t>Les diagrammes d'activités permettent de mettre l'accent sur les traitements. Ils sont donc particulièrement adaptés à la modélisation du cheminement de flots de contrôle et de flots de données. Ils permettent ainsi de représenter graphiquement le comportement d'une méthode ou le déroulement d'un cas d'utilisation.</w:t>
      </w:r>
    </w:p>
    <w:p w:rsidR="009633C9" w:rsidRPr="00AF01CA" w:rsidRDefault="009633C9" w:rsidP="00D47E7E">
      <w:pPr>
        <w:pStyle w:val="Paragraphedeliste"/>
        <w:numPr>
          <w:ilvl w:val="0"/>
          <w:numId w:val="5"/>
        </w:numPr>
        <w:jc w:val="both"/>
        <w:rPr>
          <w:sz w:val="24"/>
          <w:szCs w:val="24"/>
        </w:rPr>
      </w:pPr>
      <w:r w:rsidRPr="00AF01CA">
        <w:rPr>
          <w:sz w:val="24"/>
          <w:szCs w:val="24"/>
        </w:rPr>
        <w:t>Action</w:t>
      </w:r>
      <w:ins w:id="413" w:author="Toky Hajatiana RABOANARY" w:date="2019-07-05T18:06:00Z">
        <w:r w:rsidR="005159C6">
          <w:rPr>
            <w:sz w:val="24"/>
            <w:szCs w:val="24"/>
          </w:rPr>
          <w:t> :</w:t>
        </w:r>
      </w:ins>
      <w:del w:id="414" w:author="Toky Hajatiana RABOANARY" w:date="2019-07-05T18:06:00Z">
        <w:r w:rsidRPr="00AF01CA" w:rsidDel="005159C6">
          <w:rPr>
            <w:sz w:val="24"/>
            <w:szCs w:val="24"/>
          </w:rPr>
          <w:delText>:</w:delText>
        </w:r>
      </w:del>
    </w:p>
    <w:p w:rsidR="009633C9" w:rsidRPr="00AF01CA" w:rsidRDefault="009633C9" w:rsidP="004C7732">
      <w:pPr>
        <w:jc w:val="both"/>
        <w:rPr>
          <w:sz w:val="24"/>
          <w:szCs w:val="24"/>
        </w:rPr>
      </w:pPr>
      <w:r w:rsidRPr="00AF01CA">
        <w:rPr>
          <w:sz w:val="24"/>
          <w:szCs w:val="24"/>
        </w:rPr>
        <w:t>Une action est le plus petit traitement qui puisse être exprimé en UML. Une action a une incidence sur l'état du système ou en extrait une information. Les actions sont des étapes discrètes à partir desquelles se construisent les comportements. La notion d'action est à rapprocher de la notion d'instruction élémentaire d'un langage de programmation (comme C++ ou Java). Une action peut être, par exemple :</w:t>
      </w:r>
    </w:p>
    <w:p w:rsidR="009633C9" w:rsidRPr="00AF01CA" w:rsidRDefault="009633C9" w:rsidP="00D47E7E">
      <w:pPr>
        <w:pStyle w:val="Paragraphedeliste"/>
        <w:numPr>
          <w:ilvl w:val="1"/>
          <w:numId w:val="1"/>
        </w:numPr>
        <w:jc w:val="both"/>
        <w:rPr>
          <w:sz w:val="24"/>
          <w:szCs w:val="24"/>
        </w:rPr>
      </w:pPr>
      <w:r w:rsidRPr="00AF01CA">
        <w:rPr>
          <w:sz w:val="24"/>
          <w:szCs w:val="24"/>
        </w:rPr>
        <w:lastRenderedPageBreak/>
        <w:t>une affectation de valeur à des attributs ;</w:t>
      </w:r>
    </w:p>
    <w:p w:rsidR="009633C9" w:rsidRPr="00AF01CA" w:rsidRDefault="009633C9" w:rsidP="00D47E7E">
      <w:pPr>
        <w:pStyle w:val="Paragraphedeliste"/>
        <w:numPr>
          <w:ilvl w:val="1"/>
          <w:numId w:val="1"/>
        </w:numPr>
        <w:jc w:val="both"/>
        <w:rPr>
          <w:sz w:val="24"/>
          <w:szCs w:val="24"/>
        </w:rPr>
      </w:pPr>
      <w:r w:rsidRPr="00AF01CA">
        <w:rPr>
          <w:sz w:val="24"/>
          <w:szCs w:val="24"/>
        </w:rPr>
        <w:t>un accès à la valeur d'une propriété structurelle (attribut ou terminaison d'association) ;</w:t>
      </w:r>
    </w:p>
    <w:p w:rsidR="009633C9" w:rsidRPr="00AF01CA" w:rsidRDefault="009633C9" w:rsidP="00D47E7E">
      <w:pPr>
        <w:pStyle w:val="Paragraphedeliste"/>
        <w:numPr>
          <w:ilvl w:val="1"/>
          <w:numId w:val="1"/>
        </w:numPr>
        <w:jc w:val="both"/>
        <w:rPr>
          <w:sz w:val="24"/>
          <w:szCs w:val="24"/>
        </w:rPr>
      </w:pPr>
      <w:r w:rsidRPr="00AF01CA">
        <w:rPr>
          <w:sz w:val="24"/>
          <w:szCs w:val="24"/>
        </w:rPr>
        <w:t>la création d'un nouvel objet ou lien ;</w:t>
      </w:r>
    </w:p>
    <w:p w:rsidR="009633C9" w:rsidRPr="00AF01CA" w:rsidRDefault="009633C9" w:rsidP="00D47E7E">
      <w:pPr>
        <w:pStyle w:val="Paragraphedeliste"/>
        <w:numPr>
          <w:ilvl w:val="1"/>
          <w:numId w:val="1"/>
        </w:numPr>
        <w:jc w:val="both"/>
        <w:rPr>
          <w:sz w:val="24"/>
          <w:szCs w:val="24"/>
        </w:rPr>
      </w:pPr>
      <w:r w:rsidRPr="00AF01CA">
        <w:rPr>
          <w:sz w:val="24"/>
          <w:szCs w:val="24"/>
        </w:rPr>
        <w:t>un calcul arithmétique simple ;</w:t>
      </w:r>
    </w:p>
    <w:p w:rsidR="009633C9" w:rsidRPr="00AF01CA" w:rsidRDefault="009633C9" w:rsidP="00D47E7E">
      <w:pPr>
        <w:pStyle w:val="Paragraphedeliste"/>
        <w:numPr>
          <w:ilvl w:val="1"/>
          <w:numId w:val="1"/>
        </w:numPr>
        <w:jc w:val="both"/>
        <w:rPr>
          <w:sz w:val="24"/>
          <w:szCs w:val="24"/>
        </w:rPr>
      </w:pPr>
      <w:r w:rsidRPr="00AF01CA">
        <w:rPr>
          <w:sz w:val="24"/>
          <w:szCs w:val="24"/>
        </w:rPr>
        <w:t>l'émission d'un signal ;</w:t>
      </w:r>
    </w:p>
    <w:p w:rsidR="009633C9" w:rsidRPr="00AF01CA" w:rsidRDefault="009633C9" w:rsidP="00D47E7E">
      <w:pPr>
        <w:pStyle w:val="Paragraphedeliste"/>
        <w:numPr>
          <w:ilvl w:val="1"/>
          <w:numId w:val="1"/>
        </w:numPr>
        <w:jc w:val="both"/>
        <w:rPr>
          <w:sz w:val="24"/>
          <w:szCs w:val="24"/>
        </w:rPr>
      </w:pPr>
      <w:r w:rsidRPr="00AF01CA">
        <w:rPr>
          <w:sz w:val="24"/>
          <w:szCs w:val="24"/>
        </w:rPr>
        <w:t>la réception d'un signal ;</w:t>
      </w:r>
    </w:p>
    <w:p w:rsidR="009633C9" w:rsidRPr="00AF01CA" w:rsidRDefault="009633C9" w:rsidP="00D47E7E">
      <w:pPr>
        <w:pStyle w:val="Paragraphedeliste"/>
        <w:numPr>
          <w:ilvl w:val="1"/>
          <w:numId w:val="1"/>
        </w:numPr>
        <w:jc w:val="both"/>
        <w:rPr>
          <w:sz w:val="24"/>
          <w:szCs w:val="24"/>
        </w:rPr>
      </w:pPr>
      <w:r w:rsidRPr="00AF01CA">
        <w:rPr>
          <w:sz w:val="24"/>
          <w:szCs w:val="24"/>
        </w:rPr>
        <w:t>…</w:t>
      </w:r>
    </w:p>
    <w:p w:rsidR="00A34E43" w:rsidRPr="00AF01CA" w:rsidRDefault="00A34E43" w:rsidP="004C7732">
      <w:pPr>
        <w:jc w:val="both"/>
        <w:rPr>
          <w:sz w:val="24"/>
          <w:szCs w:val="24"/>
        </w:rPr>
      </w:pPr>
    </w:p>
    <w:p w:rsidR="00A34E43" w:rsidRPr="00AF01CA" w:rsidRDefault="00A34E43" w:rsidP="00D47E7E">
      <w:pPr>
        <w:pStyle w:val="Paragraphedeliste"/>
        <w:numPr>
          <w:ilvl w:val="0"/>
          <w:numId w:val="5"/>
        </w:numPr>
        <w:jc w:val="both"/>
        <w:rPr>
          <w:sz w:val="24"/>
          <w:szCs w:val="24"/>
        </w:rPr>
      </w:pPr>
      <w:r w:rsidRPr="00AF01CA">
        <w:rPr>
          <w:sz w:val="24"/>
          <w:szCs w:val="24"/>
        </w:rPr>
        <w:t>Activité:</w:t>
      </w:r>
    </w:p>
    <w:p w:rsidR="00A34E43" w:rsidRPr="00AF01CA" w:rsidRDefault="00A34E43" w:rsidP="004C7732">
      <w:pPr>
        <w:jc w:val="both"/>
        <w:rPr>
          <w:sz w:val="24"/>
          <w:szCs w:val="24"/>
        </w:rPr>
      </w:pPr>
      <w:r w:rsidRPr="00AF01CA">
        <w:rPr>
          <w:sz w:val="24"/>
          <w:szCs w:val="24"/>
        </w:rPr>
        <w:t>Une activité définit un comportement décrit par un séquencèrent organisé d'unités dont les éléments simples sont les actions. Le flot d'exécution est modélisé par des nœuds reliés par des arcs (transitions). Le flot de contrôle reste dans l'activité jusqu'à ce que les traitements soient terminés.</w:t>
      </w:r>
    </w:p>
    <w:p w:rsidR="0090187F" w:rsidRPr="00AF01CA" w:rsidRDefault="0090187F" w:rsidP="004C7732">
      <w:pPr>
        <w:jc w:val="both"/>
        <w:rPr>
          <w:sz w:val="24"/>
          <w:szCs w:val="24"/>
        </w:rPr>
      </w:pPr>
    </w:p>
    <w:p w:rsidR="00A34E43" w:rsidRPr="00AF01CA" w:rsidRDefault="00D13F8D" w:rsidP="00D47E7E">
      <w:pPr>
        <w:pStyle w:val="Paragraphedeliste"/>
        <w:numPr>
          <w:ilvl w:val="0"/>
          <w:numId w:val="5"/>
        </w:numPr>
        <w:jc w:val="both"/>
        <w:rPr>
          <w:sz w:val="24"/>
          <w:szCs w:val="24"/>
        </w:rPr>
      </w:pPr>
      <w:r w:rsidRPr="00AF01CA">
        <w:rPr>
          <w:sz w:val="24"/>
          <w:szCs w:val="24"/>
        </w:rPr>
        <w:t>Nœud</w:t>
      </w:r>
      <w:r w:rsidR="0090187F" w:rsidRPr="00AF01CA">
        <w:rPr>
          <w:sz w:val="24"/>
          <w:szCs w:val="24"/>
        </w:rPr>
        <w:t xml:space="preserve"> d’Activité:</w:t>
      </w:r>
    </w:p>
    <w:p w:rsidR="0090187F" w:rsidRDefault="0090187F" w:rsidP="004C7732">
      <w:pPr>
        <w:jc w:val="both"/>
      </w:pPr>
      <w:r>
        <w:rPr>
          <w:noProof/>
        </w:rPr>
        <w:drawing>
          <wp:inline distT="0" distB="0" distL="0" distR="0">
            <wp:extent cx="5753100" cy="590550"/>
            <wp:effectExtent l="19050" t="0" r="0" b="0"/>
            <wp:docPr id="30" name="Image 15"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pasampito\Desktop\Capture.PNG"/>
                    <pic:cNvPicPr>
                      <a:picLocks noChangeAspect="1" noChangeArrowheads="1"/>
                    </pic:cNvPicPr>
                  </pic:nvPicPr>
                  <pic:blipFill>
                    <a:blip r:embed="rId43"/>
                    <a:srcRect/>
                    <a:stretch>
                      <a:fillRect/>
                    </a:stretch>
                  </pic:blipFill>
                  <pic:spPr bwMode="auto">
                    <a:xfrm>
                      <a:off x="0" y="0"/>
                      <a:ext cx="5753100" cy="590550"/>
                    </a:xfrm>
                    <a:prstGeom prst="rect">
                      <a:avLst/>
                    </a:prstGeom>
                    <a:noFill/>
                    <a:ln w="9525">
                      <a:noFill/>
                      <a:miter lim="800000"/>
                      <a:headEnd/>
                      <a:tailEnd/>
                    </a:ln>
                  </pic:spPr>
                </pic:pic>
              </a:graphicData>
            </a:graphic>
          </wp:inline>
        </w:drawing>
      </w:r>
    </w:p>
    <w:p w:rsidR="0090187F" w:rsidRDefault="0090187F" w:rsidP="00D13F8D">
      <w:pPr>
        <w:pStyle w:val="Sous-titre"/>
      </w:pPr>
      <w:bookmarkStart w:id="415" w:name="_Toc9399868"/>
      <w:r w:rsidRPr="0090187F">
        <w:t xml:space="preserve">Représentation graphique des </w:t>
      </w:r>
      <w:r w:rsidR="00D13F8D" w:rsidRPr="0090187F">
        <w:t>nœuds</w:t>
      </w:r>
      <w:r w:rsidRPr="0090187F">
        <w:t xml:space="preserve"> d'activité</w:t>
      </w:r>
      <w:bookmarkEnd w:id="415"/>
    </w:p>
    <w:p w:rsidR="0090187F" w:rsidRDefault="0090187F" w:rsidP="004C7732">
      <w:pPr>
        <w:jc w:val="both"/>
      </w:pPr>
    </w:p>
    <w:p w:rsidR="00722461" w:rsidRDefault="00722461">
      <w:r>
        <w:br w:type="page"/>
      </w:r>
    </w:p>
    <w:p w:rsidR="00722461" w:rsidRPr="00AF01CA" w:rsidRDefault="00722461" w:rsidP="004C7732">
      <w:pPr>
        <w:jc w:val="both"/>
        <w:rPr>
          <w:sz w:val="24"/>
          <w:szCs w:val="24"/>
        </w:rPr>
      </w:pPr>
      <w:r w:rsidRPr="00AF01CA">
        <w:rPr>
          <w:sz w:val="24"/>
          <w:szCs w:val="24"/>
        </w:rPr>
        <w:lastRenderedPageBreak/>
        <w:t>Représentation du diagramme d’activité</w:t>
      </w:r>
    </w:p>
    <w:p w:rsidR="0090187F" w:rsidRDefault="0090187F" w:rsidP="004C7732">
      <w:pPr>
        <w:jc w:val="both"/>
      </w:pPr>
      <w:r>
        <w:rPr>
          <w:noProof/>
        </w:rPr>
        <w:drawing>
          <wp:inline distT="0" distB="0" distL="0" distR="0">
            <wp:extent cx="4838700" cy="4867275"/>
            <wp:effectExtent l="19050" t="0" r="0" b="0"/>
            <wp:docPr id="32" name="Image 17"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pasampito\Desktop\Capture.PNG"/>
                    <pic:cNvPicPr>
                      <a:picLocks noChangeAspect="1" noChangeArrowheads="1"/>
                    </pic:cNvPicPr>
                  </pic:nvPicPr>
                  <pic:blipFill>
                    <a:blip r:embed="rId44"/>
                    <a:srcRect/>
                    <a:stretch>
                      <a:fillRect/>
                    </a:stretch>
                  </pic:blipFill>
                  <pic:spPr bwMode="auto">
                    <a:xfrm>
                      <a:off x="0" y="0"/>
                      <a:ext cx="4838700" cy="4867275"/>
                    </a:xfrm>
                    <a:prstGeom prst="rect">
                      <a:avLst/>
                    </a:prstGeom>
                    <a:noFill/>
                    <a:ln w="9525">
                      <a:noFill/>
                      <a:miter lim="800000"/>
                      <a:headEnd/>
                      <a:tailEnd/>
                    </a:ln>
                  </pic:spPr>
                </pic:pic>
              </a:graphicData>
            </a:graphic>
          </wp:inline>
        </w:drawing>
      </w:r>
    </w:p>
    <w:p w:rsidR="0090187F" w:rsidRDefault="0090187F" w:rsidP="00D13F8D">
      <w:pPr>
        <w:pStyle w:val="Sous-titre"/>
      </w:pPr>
      <w:bookmarkStart w:id="416" w:name="_Toc9399869"/>
      <w:r w:rsidRPr="0090187F">
        <w:t>Exemple de diagramme d'activités modélisant le fonctionnement d'une borne bancaire</w:t>
      </w:r>
      <w:bookmarkEnd w:id="416"/>
    </w:p>
    <w:p w:rsidR="0090187F" w:rsidRDefault="0090187F" w:rsidP="004C7732">
      <w:pPr>
        <w:jc w:val="both"/>
      </w:pPr>
    </w:p>
    <w:p w:rsidR="0090187F" w:rsidRPr="008E761A" w:rsidRDefault="0090187F" w:rsidP="004C7732">
      <w:pPr>
        <w:jc w:val="both"/>
        <w:rPr>
          <w:sz w:val="24"/>
          <w:szCs w:val="24"/>
        </w:rPr>
      </w:pPr>
      <w:r w:rsidRPr="008E761A">
        <w:rPr>
          <w:sz w:val="24"/>
          <w:szCs w:val="24"/>
        </w:rPr>
        <w:t xml:space="preserve">Un </w:t>
      </w:r>
      <w:r w:rsidR="00D468C4" w:rsidRPr="008E761A">
        <w:rPr>
          <w:sz w:val="24"/>
          <w:szCs w:val="24"/>
        </w:rPr>
        <w:t>nœud</w:t>
      </w:r>
      <w:r w:rsidRPr="008E761A">
        <w:rPr>
          <w:sz w:val="24"/>
          <w:szCs w:val="24"/>
        </w:rPr>
        <w:t xml:space="preserve"> d'activité est un type d'élément abstrait permettant de représenter les étapes le long du flot</w:t>
      </w:r>
      <w:r w:rsidR="007B56B3" w:rsidRPr="008E761A">
        <w:rPr>
          <w:sz w:val="24"/>
          <w:szCs w:val="24"/>
        </w:rPr>
        <w:t xml:space="preserve"> </w:t>
      </w:r>
      <w:r w:rsidRPr="008E761A">
        <w:rPr>
          <w:sz w:val="24"/>
          <w:szCs w:val="24"/>
        </w:rPr>
        <w:t>d'une activité.</w:t>
      </w:r>
    </w:p>
    <w:p w:rsidR="0090187F" w:rsidRPr="008E761A" w:rsidRDefault="0090187F" w:rsidP="004C7732">
      <w:pPr>
        <w:jc w:val="both"/>
        <w:rPr>
          <w:sz w:val="24"/>
          <w:szCs w:val="24"/>
        </w:rPr>
      </w:pPr>
      <w:r w:rsidRPr="008E761A">
        <w:rPr>
          <w:sz w:val="24"/>
          <w:szCs w:val="24"/>
        </w:rPr>
        <w:t xml:space="preserve">Il existe trois familles de </w:t>
      </w:r>
      <w:r w:rsidR="007B56B3" w:rsidRPr="008E761A">
        <w:rPr>
          <w:sz w:val="24"/>
          <w:szCs w:val="24"/>
        </w:rPr>
        <w:t>nœuds</w:t>
      </w:r>
      <w:r w:rsidRPr="008E761A">
        <w:rPr>
          <w:sz w:val="24"/>
          <w:szCs w:val="24"/>
        </w:rPr>
        <w:t xml:space="preserve"> d'activités :</w:t>
      </w:r>
    </w:p>
    <w:p w:rsidR="0090187F" w:rsidRPr="008E761A" w:rsidRDefault="0090187F" w:rsidP="00D47E7E">
      <w:pPr>
        <w:pStyle w:val="Paragraphedeliste"/>
        <w:numPr>
          <w:ilvl w:val="1"/>
          <w:numId w:val="1"/>
        </w:numPr>
        <w:jc w:val="both"/>
        <w:rPr>
          <w:sz w:val="24"/>
          <w:szCs w:val="24"/>
        </w:rPr>
      </w:pPr>
      <w:r w:rsidRPr="008E761A">
        <w:rPr>
          <w:sz w:val="24"/>
          <w:szCs w:val="24"/>
        </w:rPr>
        <w:t xml:space="preserve">les </w:t>
      </w:r>
      <w:r w:rsidR="007B56B3" w:rsidRPr="008E761A">
        <w:rPr>
          <w:sz w:val="24"/>
          <w:szCs w:val="24"/>
        </w:rPr>
        <w:t>nœuds</w:t>
      </w:r>
      <w:r w:rsidRPr="008E761A">
        <w:rPr>
          <w:sz w:val="24"/>
          <w:szCs w:val="24"/>
        </w:rPr>
        <w:t xml:space="preserve"> d'exécutions (</w:t>
      </w:r>
      <w:r w:rsidR="007B56B3" w:rsidRPr="008E761A">
        <w:rPr>
          <w:sz w:val="24"/>
          <w:szCs w:val="24"/>
        </w:rPr>
        <w:t>exécutable</w:t>
      </w:r>
      <w:r w:rsidRPr="008E761A">
        <w:rPr>
          <w:sz w:val="24"/>
          <w:szCs w:val="24"/>
        </w:rPr>
        <w:t xml:space="preserve"> node en anglais) ;</w:t>
      </w:r>
    </w:p>
    <w:p w:rsidR="0090187F" w:rsidRPr="008E761A" w:rsidRDefault="0090187F" w:rsidP="00D47E7E">
      <w:pPr>
        <w:pStyle w:val="Paragraphedeliste"/>
        <w:numPr>
          <w:ilvl w:val="1"/>
          <w:numId w:val="1"/>
        </w:numPr>
        <w:jc w:val="both"/>
        <w:rPr>
          <w:sz w:val="24"/>
          <w:szCs w:val="24"/>
        </w:rPr>
      </w:pPr>
      <w:r w:rsidRPr="008E761A">
        <w:rPr>
          <w:sz w:val="24"/>
          <w:szCs w:val="24"/>
        </w:rPr>
        <w:t xml:space="preserve">les </w:t>
      </w:r>
      <w:r w:rsidR="007B56B3" w:rsidRPr="008E761A">
        <w:rPr>
          <w:sz w:val="24"/>
          <w:szCs w:val="24"/>
        </w:rPr>
        <w:t>nœuds</w:t>
      </w:r>
      <w:r w:rsidRPr="008E761A">
        <w:rPr>
          <w:sz w:val="24"/>
          <w:szCs w:val="24"/>
        </w:rPr>
        <w:t xml:space="preserve"> objets (</w:t>
      </w:r>
      <w:r w:rsidR="007B56B3" w:rsidRPr="008E761A">
        <w:rPr>
          <w:sz w:val="24"/>
          <w:szCs w:val="24"/>
        </w:rPr>
        <w:t>Object</w:t>
      </w:r>
      <w:r w:rsidRPr="008E761A">
        <w:rPr>
          <w:sz w:val="24"/>
          <w:szCs w:val="24"/>
        </w:rPr>
        <w:t xml:space="preserve"> node en anglais) ;</w:t>
      </w:r>
    </w:p>
    <w:p w:rsidR="0090187F" w:rsidRPr="008E761A" w:rsidRDefault="0090187F" w:rsidP="00D47E7E">
      <w:pPr>
        <w:pStyle w:val="Paragraphedeliste"/>
        <w:numPr>
          <w:ilvl w:val="1"/>
          <w:numId w:val="1"/>
        </w:numPr>
        <w:jc w:val="both"/>
        <w:rPr>
          <w:sz w:val="24"/>
          <w:szCs w:val="24"/>
        </w:rPr>
      </w:pPr>
      <w:r w:rsidRPr="008E761A">
        <w:rPr>
          <w:sz w:val="24"/>
          <w:szCs w:val="24"/>
        </w:rPr>
        <w:t xml:space="preserve">et les </w:t>
      </w:r>
      <w:r w:rsidR="007B56B3" w:rsidRPr="008E761A">
        <w:rPr>
          <w:sz w:val="24"/>
          <w:szCs w:val="24"/>
        </w:rPr>
        <w:t>nœuds</w:t>
      </w:r>
      <w:r w:rsidRPr="008E761A">
        <w:rPr>
          <w:sz w:val="24"/>
          <w:szCs w:val="24"/>
        </w:rPr>
        <w:t xml:space="preserve"> de contrôle (control nodes en anglais).</w:t>
      </w:r>
    </w:p>
    <w:p w:rsidR="007B56B3" w:rsidRPr="008E761A" w:rsidRDefault="007B56B3" w:rsidP="004C7732">
      <w:pPr>
        <w:jc w:val="both"/>
        <w:rPr>
          <w:sz w:val="24"/>
          <w:szCs w:val="24"/>
        </w:rPr>
      </w:pPr>
    </w:p>
    <w:p w:rsidR="007B56B3" w:rsidRPr="008E761A" w:rsidRDefault="007B56B3" w:rsidP="00D47E7E">
      <w:pPr>
        <w:pStyle w:val="Paragraphedeliste"/>
        <w:numPr>
          <w:ilvl w:val="0"/>
          <w:numId w:val="6"/>
        </w:numPr>
        <w:jc w:val="both"/>
        <w:rPr>
          <w:sz w:val="24"/>
          <w:szCs w:val="24"/>
        </w:rPr>
      </w:pPr>
      <w:r w:rsidRPr="008E761A">
        <w:rPr>
          <w:sz w:val="24"/>
          <w:szCs w:val="24"/>
        </w:rPr>
        <w:t>Diagramme d'états-transitions (State machine diagram)</w:t>
      </w:r>
    </w:p>
    <w:p w:rsidR="007B56B3" w:rsidRPr="008E761A" w:rsidRDefault="007B56B3" w:rsidP="004C7732">
      <w:pPr>
        <w:jc w:val="both"/>
        <w:rPr>
          <w:sz w:val="24"/>
          <w:szCs w:val="24"/>
        </w:rPr>
      </w:pPr>
      <w:r w:rsidRPr="008E761A">
        <w:rPr>
          <w:sz w:val="24"/>
          <w:szCs w:val="24"/>
        </w:rPr>
        <w:lastRenderedPageBreak/>
        <w:t>Les diagrammes d'états-transitions d'UML décrivent le comportement interne d'un objet à l'aide d'un automate à états finis. Ils présentent les séquences possibles d'états et d'actions qu'une instance de</w:t>
      </w:r>
      <w:r>
        <w:t xml:space="preserve"> </w:t>
      </w:r>
      <w:r w:rsidRPr="008E761A">
        <w:rPr>
          <w:sz w:val="24"/>
          <w:szCs w:val="24"/>
        </w:rPr>
        <w:t>classe peut traiter au cours de son cycle de vie en réaction à des événements discrets (de type signaux, invocations de méthode).</w:t>
      </w:r>
    </w:p>
    <w:p w:rsidR="007B56B3" w:rsidRDefault="007B56B3" w:rsidP="004C7732">
      <w:pPr>
        <w:jc w:val="both"/>
      </w:pPr>
      <w:r>
        <w:rPr>
          <w:noProof/>
        </w:rPr>
        <w:drawing>
          <wp:inline distT="0" distB="0" distL="0" distR="0">
            <wp:extent cx="2209800" cy="2247900"/>
            <wp:effectExtent l="19050" t="0" r="0" b="0"/>
            <wp:docPr id="33" name="Image 18"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pasampito\Desktop\Capture.PNG"/>
                    <pic:cNvPicPr>
                      <a:picLocks noChangeAspect="1" noChangeArrowheads="1"/>
                    </pic:cNvPicPr>
                  </pic:nvPicPr>
                  <pic:blipFill>
                    <a:blip r:embed="rId45"/>
                    <a:srcRect/>
                    <a:stretch>
                      <a:fillRect/>
                    </a:stretch>
                  </pic:blipFill>
                  <pic:spPr bwMode="auto">
                    <a:xfrm>
                      <a:off x="0" y="0"/>
                      <a:ext cx="2209800" cy="2247900"/>
                    </a:xfrm>
                    <a:prstGeom prst="rect">
                      <a:avLst/>
                    </a:prstGeom>
                    <a:noFill/>
                    <a:ln w="9525">
                      <a:noFill/>
                      <a:miter lim="800000"/>
                      <a:headEnd/>
                      <a:tailEnd/>
                    </a:ln>
                  </pic:spPr>
                </pic:pic>
              </a:graphicData>
            </a:graphic>
          </wp:inline>
        </w:drawing>
      </w:r>
    </w:p>
    <w:p w:rsidR="007B56B3" w:rsidRDefault="007B56B3" w:rsidP="00D13F8D">
      <w:pPr>
        <w:pStyle w:val="Sous-titre"/>
      </w:pPr>
      <w:bookmarkStart w:id="417" w:name="_Toc9399870"/>
      <w:r w:rsidRPr="007B56B3">
        <w:t>Un diagramme d'états-transitions simple</w:t>
      </w:r>
      <w:bookmarkEnd w:id="417"/>
    </w:p>
    <w:p w:rsidR="001E4821" w:rsidRDefault="001E4821" w:rsidP="004C7732">
      <w:pPr>
        <w:jc w:val="both"/>
      </w:pPr>
    </w:p>
    <w:p w:rsidR="001E4821" w:rsidRPr="008C5AC5" w:rsidRDefault="001E4821" w:rsidP="004C7732">
      <w:pPr>
        <w:jc w:val="both"/>
        <w:rPr>
          <w:sz w:val="24"/>
          <w:szCs w:val="24"/>
        </w:rPr>
      </w:pPr>
      <w:r w:rsidRPr="008C5AC5">
        <w:rPr>
          <w:sz w:val="24"/>
          <w:szCs w:val="24"/>
        </w:rPr>
        <w:t>Cette figure montre un exemple simple d'automate à états finis. Cet automate possède deux états (Allumé et Éteint) et deux transitions correspondant au même événement : la pression sur un bouton d'éclairage domestique. Cet automate à états finis illustre en fait le fonctionnement d'un interrupteur dans une maison. Lorsque l'on appuie sur un bouton d'éclairage, la réaction de l'éclairage associé dépendra de son état courant (de son historique) : si la lumière est allumée, elle s'éteindra, si elle est éteinte, elle s'allumera.</w:t>
      </w:r>
    </w:p>
    <w:p w:rsidR="00E96EA9" w:rsidRPr="008C5AC5" w:rsidRDefault="00E96EA9" w:rsidP="004C7732">
      <w:pPr>
        <w:jc w:val="both"/>
        <w:rPr>
          <w:sz w:val="24"/>
          <w:szCs w:val="24"/>
        </w:rPr>
      </w:pPr>
    </w:p>
    <w:p w:rsidR="00174117" w:rsidRPr="008C5AC5" w:rsidRDefault="00174117" w:rsidP="00D47E7E">
      <w:pPr>
        <w:pStyle w:val="Paragraphedeliste"/>
        <w:numPr>
          <w:ilvl w:val="0"/>
          <w:numId w:val="5"/>
        </w:numPr>
        <w:jc w:val="both"/>
        <w:rPr>
          <w:sz w:val="24"/>
          <w:szCs w:val="24"/>
        </w:rPr>
      </w:pPr>
      <w:r w:rsidRPr="008C5AC5">
        <w:rPr>
          <w:sz w:val="24"/>
          <w:szCs w:val="24"/>
        </w:rPr>
        <w:t>Etat dans un diagramme d’états-transitions:</w:t>
      </w:r>
    </w:p>
    <w:p w:rsidR="00174117" w:rsidRDefault="00174117" w:rsidP="004C7732">
      <w:pPr>
        <w:jc w:val="both"/>
      </w:pPr>
      <w:r>
        <w:rPr>
          <w:noProof/>
        </w:rPr>
        <w:drawing>
          <wp:inline distT="0" distB="0" distL="0" distR="0">
            <wp:extent cx="1419225" cy="619125"/>
            <wp:effectExtent l="19050" t="0" r="9525" b="0"/>
            <wp:docPr id="34" name="Image 19"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pasampito\Desktop\Capture.PNG"/>
                    <pic:cNvPicPr>
                      <a:picLocks noChangeAspect="1" noChangeArrowheads="1"/>
                    </pic:cNvPicPr>
                  </pic:nvPicPr>
                  <pic:blipFill>
                    <a:blip r:embed="rId46"/>
                    <a:srcRect/>
                    <a:stretch>
                      <a:fillRect/>
                    </a:stretch>
                  </pic:blipFill>
                  <pic:spPr bwMode="auto">
                    <a:xfrm>
                      <a:off x="0" y="0"/>
                      <a:ext cx="1419225" cy="619125"/>
                    </a:xfrm>
                    <a:prstGeom prst="rect">
                      <a:avLst/>
                    </a:prstGeom>
                    <a:noFill/>
                    <a:ln w="9525">
                      <a:noFill/>
                      <a:miter lim="800000"/>
                      <a:headEnd/>
                      <a:tailEnd/>
                    </a:ln>
                  </pic:spPr>
                </pic:pic>
              </a:graphicData>
            </a:graphic>
          </wp:inline>
        </w:drawing>
      </w:r>
    </w:p>
    <w:p w:rsidR="00174117" w:rsidRDefault="00174117" w:rsidP="00D13F8D">
      <w:pPr>
        <w:pStyle w:val="Sous-titre"/>
      </w:pPr>
      <w:bookmarkStart w:id="418" w:name="_Toc9399871"/>
      <w:r w:rsidRPr="00174117">
        <w:t>Exemple d’état simple</w:t>
      </w:r>
      <w:bookmarkEnd w:id="418"/>
    </w:p>
    <w:p w:rsidR="00174117" w:rsidRPr="008C5AC5" w:rsidRDefault="00174117" w:rsidP="004C7732">
      <w:pPr>
        <w:jc w:val="both"/>
        <w:rPr>
          <w:sz w:val="24"/>
          <w:szCs w:val="24"/>
        </w:rPr>
      </w:pPr>
    </w:p>
    <w:p w:rsidR="00174117" w:rsidRPr="008C5AC5" w:rsidRDefault="00174117" w:rsidP="004C7732">
      <w:pPr>
        <w:jc w:val="both"/>
        <w:rPr>
          <w:sz w:val="24"/>
          <w:szCs w:val="24"/>
        </w:rPr>
      </w:pPr>
      <w:r w:rsidRPr="008C5AC5">
        <w:rPr>
          <w:sz w:val="24"/>
          <w:szCs w:val="24"/>
        </w:rPr>
        <w:t>Le nom de l'état peut être spécifié dans le rectangle et doit être unique dans le diagramme d'états-transitions, ou dans l'état enveloppant. On peut l'omettre, ce qui produit un état anonyme. Il peut y avoir un nombre quelconque d'états anonymes distincts. Un état imbriqué peut être identifié par son nom qualifié si tous les états enveloppants ont des noms.</w:t>
      </w:r>
    </w:p>
    <w:p w:rsidR="00174117" w:rsidRPr="008C5AC5" w:rsidRDefault="00174117" w:rsidP="00D47E7E">
      <w:pPr>
        <w:pStyle w:val="Paragraphedeliste"/>
        <w:numPr>
          <w:ilvl w:val="0"/>
          <w:numId w:val="5"/>
        </w:numPr>
        <w:jc w:val="both"/>
        <w:rPr>
          <w:sz w:val="24"/>
          <w:szCs w:val="24"/>
        </w:rPr>
      </w:pPr>
      <w:r w:rsidRPr="008C5AC5">
        <w:rPr>
          <w:sz w:val="24"/>
          <w:szCs w:val="24"/>
        </w:rPr>
        <w:lastRenderedPageBreak/>
        <w:t>Etat initial:</w:t>
      </w:r>
    </w:p>
    <w:p w:rsidR="00174117" w:rsidRDefault="00174117" w:rsidP="004C7732">
      <w:pPr>
        <w:jc w:val="both"/>
      </w:pPr>
      <w:r>
        <w:rPr>
          <w:noProof/>
        </w:rPr>
        <w:drawing>
          <wp:inline distT="0" distB="0" distL="0" distR="0">
            <wp:extent cx="428625" cy="314325"/>
            <wp:effectExtent l="19050" t="0" r="9525" b="0"/>
            <wp:docPr id="37" name="Image 20"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pasampito\Desktop\Capture.PNG"/>
                    <pic:cNvPicPr>
                      <a:picLocks noChangeAspect="1" noChangeArrowheads="1"/>
                    </pic:cNvPicPr>
                  </pic:nvPicPr>
                  <pic:blipFill>
                    <a:blip r:embed="rId47"/>
                    <a:srcRect/>
                    <a:stretch>
                      <a:fillRect/>
                    </a:stretch>
                  </pic:blipFill>
                  <pic:spPr bwMode="auto">
                    <a:xfrm>
                      <a:off x="0" y="0"/>
                      <a:ext cx="428625" cy="314325"/>
                    </a:xfrm>
                    <a:prstGeom prst="rect">
                      <a:avLst/>
                    </a:prstGeom>
                    <a:noFill/>
                    <a:ln w="9525">
                      <a:noFill/>
                      <a:miter lim="800000"/>
                      <a:headEnd/>
                      <a:tailEnd/>
                    </a:ln>
                  </pic:spPr>
                </pic:pic>
              </a:graphicData>
            </a:graphic>
          </wp:inline>
        </w:drawing>
      </w:r>
    </w:p>
    <w:p w:rsidR="00174117" w:rsidRDefault="00174117" w:rsidP="00D13F8D">
      <w:pPr>
        <w:pStyle w:val="Sous-titre"/>
      </w:pPr>
      <w:bookmarkStart w:id="419" w:name="_Toc9399872"/>
      <w:r w:rsidRPr="00174117">
        <w:t>Représentation graphique de l’état initial</w:t>
      </w:r>
      <w:bookmarkEnd w:id="419"/>
    </w:p>
    <w:p w:rsidR="00174117" w:rsidRPr="003F70FF" w:rsidRDefault="00174117" w:rsidP="004C7732">
      <w:pPr>
        <w:jc w:val="both"/>
        <w:rPr>
          <w:sz w:val="24"/>
          <w:szCs w:val="24"/>
        </w:rPr>
      </w:pPr>
    </w:p>
    <w:p w:rsidR="00174117" w:rsidRPr="003F70FF" w:rsidRDefault="00174117" w:rsidP="004C7732">
      <w:pPr>
        <w:jc w:val="both"/>
        <w:rPr>
          <w:sz w:val="24"/>
          <w:szCs w:val="24"/>
        </w:rPr>
      </w:pPr>
      <w:r w:rsidRPr="003F70FF">
        <w:rPr>
          <w:sz w:val="24"/>
          <w:szCs w:val="24"/>
        </w:rPr>
        <w:t>L'état initial est un pseudo état qui indique l'état de départ, par défaut, lorsque le diagramme d'états-transitions, ou l'état enveloppant, est invoqué. Lorsqu'un objet est créé, il entre dans l'état initial.</w:t>
      </w:r>
    </w:p>
    <w:p w:rsidR="008E6452" w:rsidRPr="003F70FF" w:rsidRDefault="008E6452" w:rsidP="004C7732">
      <w:pPr>
        <w:jc w:val="both"/>
        <w:rPr>
          <w:sz w:val="24"/>
          <w:szCs w:val="24"/>
        </w:rPr>
      </w:pPr>
    </w:p>
    <w:p w:rsidR="008E6452" w:rsidRPr="003F70FF" w:rsidRDefault="008E6452" w:rsidP="00D47E7E">
      <w:pPr>
        <w:pStyle w:val="Paragraphedeliste"/>
        <w:numPr>
          <w:ilvl w:val="0"/>
          <w:numId w:val="5"/>
        </w:numPr>
        <w:jc w:val="both"/>
        <w:rPr>
          <w:sz w:val="24"/>
          <w:szCs w:val="24"/>
        </w:rPr>
      </w:pPr>
      <w:r w:rsidRPr="003F70FF">
        <w:rPr>
          <w:sz w:val="24"/>
          <w:szCs w:val="24"/>
        </w:rPr>
        <w:t>Etat final :</w:t>
      </w:r>
    </w:p>
    <w:p w:rsidR="008E6452" w:rsidRDefault="008E6452" w:rsidP="004C7732">
      <w:pPr>
        <w:jc w:val="both"/>
      </w:pPr>
      <w:r>
        <w:rPr>
          <w:noProof/>
        </w:rPr>
        <w:drawing>
          <wp:inline distT="0" distB="0" distL="0" distR="0">
            <wp:extent cx="609600" cy="447675"/>
            <wp:effectExtent l="19050" t="0" r="0" b="0"/>
            <wp:docPr id="38" name="Image 21"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pasampito\Desktop\Capture.PNG"/>
                    <pic:cNvPicPr>
                      <a:picLocks noChangeAspect="1" noChangeArrowheads="1"/>
                    </pic:cNvPicPr>
                  </pic:nvPicPr>
                  <pic:blipFill>
                    <a:blip r:embed="rId48"/>
                    <a:srcRect/>
                    <a:stretch>
                      <a:fillRect/>
                    </a:stretch>
                  </pic:blipFill>
                  <pic:spPr bwMode="auto">
                    <a:xfrm>
                      <a:off x="0" y="0"/>
                      <a:ext cx="609600" cy="447675"/>
                    </a:xfrm>
                    <a:prstGeom prst="rect">
                      <a:avLst/>
                    </a:prstGeom>
                    <a:noFill/>
                    <a:ln w="9525">
                      <a:noFill/>
                      <a:miter lim="800000"/>
                      <a:headEnd/>
                      <a:tailEnd/>
                    </a:ln>
                  </pic:spPr>
                </pic:pic>
              </a:graphicData>
            </a:graphic>
          </wp:inline>
        </w:drawing>
      </w:r>
    </w:p>
    <w:p w:rsidR="008E6452" w:rsidRDefault="008E6452" w:rsidP="00D13F8D">
      <w:pPr>
        <w:pStyle w:val="Sous-titre"/>
      </w:pPr>
      <w:bookmarkStart w:id="420" w:name="_Toc9399873"/>
      <w:r w:rsidRPr="008E6452">
        <w:t>Représentation graphique de l'état final</w:t>
      </w:r>
      <w:bookmarkEnd w:id="420"/>
    </w:p>
    <w:p w:rsidR="008E6452" w:rsidRDefault="008E6452" w:rsidP="004C7732">
      <w:pPr>
        <w:jc w:val="both"/>
      </w:pPr>
    </w:p>
    <w:p w:rsidR="008E6452" w:rsidRPr="003F70FF" w:rsidRDefault="00A60A1C" w:rsidP="004C7732">
      <w:pPr>
        <w:jc w:val="both"/>
        <w:rPr>
          <w:sz w:val="24"/>
          <w:szCs w:val="24"/>
        </w:rPr>
      </w:pPr>
      <w:r w:rsidRPr="003F70FF">
        <w:rPr>
          <w:sz w:val="24"/>
          <w:szCs w:val="24"/>
        </w:rPr>
        <w:t>L'état final est un pseudo état qui indique que le diagramme d'états-transitions, ou l'état enveloppant, est terminé.</w:t>
      </w:r>
    </w:p>
    <w:p w:rsidR="00DB46A4" w:rsidRPr="003F70FF" w:rsidRDefault="00DB46A4" w:rsidP="004C7732">
      <w:pPr>
        <w:jc w:val="both"/>
        <w:rPr>
          <w:sz w:val="24"/>
          <w:szCs w:val="24"/>
        </w:rPr>
      </w:pPr>
    </w:p>
    <w:p w:rsidR="00DB46A4" w:rsidRPr="003F70FF" w:rsidRDefault="00DB46A4" w:rsidP="00D47E7E">
      <w:pPr>
        <w:pStyle w:val="Paragraphedeliste"/>
        <w:numPr>
          <w:ilvl w:val="0"/>
          <w:numId w:val="5"/>
        </w:numPr>
        <w:jc w:val="both"/>
        <w:rPr>
          <w:sz w:val="24"/>
          <w:szCs w:val="24"/>
        </w:rPr>
      </w:pPr>
      <w:r w:rsidRPr="003F70FF">
        <w:rPr>
          <w:sz w:val="24"/>
          <w:szCs w:val="24"/>
        </w:rPr>
        <w:t>Evènement :</w:t>
      </w:r>
    </w:p>
    <w:p w:rsidR="00DB46A4" w:rsidRPr="003F70FF" w:rsidRDefault="00DB46A4" w:rsidP="004C7732">
      <w:pPr>
        <w:jc w:val="both"/>
        <w:rPr>
          <w:sz w:val="24"/>
          <w:szCs w:val="24"/>
        </w:rPr>
      </w:pPr>
      <w:r w:rsidRPr="003F70FF">
        <w:rPr>
          <w:sz w:val="24"/>
          <w:szCs w:val="24"/>
        </w:rPr>
        <w:t>Un événement est quelque chose qui se produit pendant l'exécution d'un système et qui mérite d'être modélisé. Les diagrammes d'états-transitions permettent justement de spécifier les réactions d'une partie du système à des événements discrets. Un événement se produit à un instant précis et est dépourvu de durée. Quand un événement est reçu, une transition peut être déclenchée et faire basculer l'objet dans un nouvel état. On peut diviser les événements en plusieurs types explicites et implicites : signal, appel, changement et temporel</w:t>
      </w:r>
      <w:r w:rsidR="003F70FF">
        <w:rPr>
          <w:sz w:val="24"/>
          <w:szCs w:val="24"/>
        </w:rPr>
        <w:t>.</w:t>
      </w:r>
    </w:p>
    <w:p w:rsidR="00863FDE" w:rsidRDefault="00863FDE" w:rsidP="004C7732">
      <w:pPr>
        <w:jc w:val="both"/>
        <w:rPr>
          <w:sz w:val="24"/>
          <w:szCs w:val="24"/>
        </w:rPr>
      </w:pPr>
    </w:p>
    <w:p w:rsidR="003F70FF" w:rsidRDefault="003F70FF" w:rsidP="004C7732">
      <w:pPr>
        <w:jc w:val="both"/>
        <w:rPr>
          <w:sz w:val="24"/>
          <w:szCs w:val="24"/>
        </w:rPr>
      </w:pPr>
    </w:p>
    <w:p w:rsidR="003F70FF" w:rsidRDefault="003F70FF" w:rsidP="004C7732">
      <w:pPr>
        <w:jc w:val="both"/>
        <w:rPr>
          <w:sz w:val="24"/>
          <w:szCs w:val="24"/>
        </w:rPr>
      </w:pPr>
    </w:p>
    <w:p w:rsidR="003F70FF" w:rsidRDefault="003F70FF" w:rsidP="004C7732">
      <w:pPr>
        <w:jc w:val="both"/>
        <w:rPr>
          <w:sz w:val="24"/>
          <w:szCs w:val="24"/>
        </w:rPr>
      </w:pPr>
    </w:p>
    <w:p w:rsidR="003F70FF" w:rsidRPr="003F70FF" w:rsidRDefault="003F70FF" w:rsidP="004C7732">
      <w:pPr>
        <w:jc w:val="both"/>
        <w:rPr>
          <w:sz w:val="24"/>
          <w:szCs w:val="24"/>
        </w:rPr>
      </w:pPr>
    </w:p>
    <w:p w:rsidR="00863FDE" w:rsidRPr="003F70FF" w:rsidRDefault="00863FDE" w:rsidP="00D47E7E">
      <w:pPr>
        <w:pStyle w:val="Paragraphedeliste"/>
        <w:numPr>
          <w:ilvl w:val="0"/>
          <w:numId w:val="5"/>
        </w:numPr>
        <w:jc w:val="both"/>
        <w:rPr>
          <w:sz w:val="24"/>
          <w:szCs w:val="24"/>
        </w:rPr>
      </w:pPr>
      <w:r w:rsidRPr="003F70FF">
        <w:rPr>
          <w:sz w:val="24"/>
          <w:szCs w:val="24"/>
        </w:rPr>
        <w:lastRenderedPageBreak/>
        <w:t>Représentation :</w:t>
      </w:r>
    </w:p>
    <w:p w:rsidR="00863FDE" w:rsidRDefault="00863FDE" w:rsidP="004C7732">
      <w:pPr>
        <w:jc w:val="both"/>
      </w:pPr>
      <w:r>
        <w:rPr>
          <w:noProof/>
        </w:rPr>
        <w:drawing>
          <wp:inline distT="0" distB="0" distL="0" distR="0">
            <wp:extent cx="3986419" cy="968601"/>
            <wp:effectExtent l="19050" t="0" r="0" b="0"/>
            <wp:docPr id="39" name="Image 22"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pasampito\Desktop\Capture.PNG"/>
                    <pic:cNvPicPr>
                      <a:picLocks noChangeAspect="1" noChangeArrowheads="1"/>
                    </pic:cNvPicPr>
                  </pic:nvPicPr>
                  <pic:blipFill>
                    <a:blip r:embed="rId49"/>
                    <a:srcRect/>
                    <a:stretch>
                      <a:fillRect/>
                    </a:stretch>
                  </pic:blipFill>
                  <pic:spPr bwMode="auto">
                    <a:xfrm>
                      <a:off x="0" y="0"/>
                      <a:ext cx="3984128" cy="968044"/>
                    </a:xfrm>
                    <a:prstGeom prst="rect">
                      <a:avLst/>
                    </a:prstGeom>
                    <a:noFill/>
                    <a:ln w="9525">
                      <a:noFill/>
                      <a:miter lim="800000"/>
                      <a:headEnd/>
                      <a:tailEnd/>
                    </a:ln>
                  </pic:spPr>
                </pic:pic>
              </a:graphicData>
            </a:graphic>
          </wp:inline>
        </w:drawing>
      </w:r>
    </w:p>
    <w:p w:rsidR="00863FDE" w:rsidRDefault="00863FDE" w:rsidP="00D13F8D">
      <w:pPr>
        <w:pStyle w:val="Sous-titre"/>
      </w:pPr>
      <w:r>
        <w:tab/>
      </w:r>
      <w:bookmarkStart w:id="421" w:name="_Toc9399874"/>
      <w:r w:rsidRPr="00863FDE">
        <w:t>Exemple d’utilisation avec point de décision</w:t>
      </w:r>
      <w:bookmarkEnd w:id="421"/>
    </w:p>
    <w:p w:rsidR="00863FDE" w:rsidRPr="003F70FF" w:rsidRDefault="00863FDE" w:rsidP="004C7732">
      <w:pPr>
        <w:tabs>
          <w:tab w:val="left" w:pos="3915"/>
        </w:tabs>
        <w:jc w:val="both"/>
        <w:rPr>
          <w:sz w:val="24"/>
          <w:szCs w:val="24"/>
        </w:rPr>
      </w:pPr>
    </w:p>
    <w:p w:rsidR="00316BFC" w:rsidRPr="003F70FF" w:rsidRDefault="00316BFC" w:rsidP="00D47E7E">
      <w:pPr>
        <w:pStyle w:val="Paragraphedeliste"/>
        <w:numPr>
          <w:ilvl w:val="0"/>
          <w:numId w:val="6"/>
        </w:numPr>
        <w:tabs>
          <w:tab w:val="left" w:pos="3915"/>
        </w:tabs>
        <w:jc w:val="both"/>
        <w:rPr>
          <w:sz w:val="24"/>
          <w:szCs w:val="24"/>
        </w:rPr>
      </w:pPr>
      <w:r w:rsidRPr="003F70FF">
        <w:rPr>
          <w:sz w:val="24"/>
          <w:szCs w:val="24"/>
        </w:rPr>
        <w:t>Diagramme de séquence (Sequence diagram)</w:t>
      </w:r>
    </w:p>
    <w:p w:rsidR="00316BFC" w:rsidRPr="003F70FF" w:rsidRDefault="00316BFC" w:rsidP="004C7732">
      <w:pPr>
        <w:tabs>
          <w:tab w:val="left" w:pos="3915"/>
        </w:tabs>
        <w:jc w:val="both"/>
        <w:rPr>
          <w:sz w:val="24"/>
          <w:szCs w:val="24"/>
        </w:rPr>
      </w:pPr>
      <w:r w:rsidRPr="003F70FF">
        <w:rPr>
          <w:sz w:val="24"/>
          <w:szCs w:val="24"/>
        </w:rPr>
        <w:t>Les principales informations contenues dans un sont les messages échangés entre les lignes de vie, présentés dans un ordre chronologique. Ainsi, contrairement au diagramme de communication, le temps y est représenté explicitement par une dimension (la dimension verticale) et s'écoule de haut en bas.</w:t>
      </w:r>
    </w:p>
    <w:p w:rsidR="0020453A" w:rsidRPr="003F70FF" w:rsidRDefault="0020453A" w:rsidP="004C7732">
      <w:pPr>
        <w:tabs>
          <w:tab w:val="left" w:pos="3915"/>
        </w:tabs>
        <w:jc w:val="both"/>
        <w:rPr>
          <w:sz w:val="24"/>
          <w:szCs w:val="24"/>
        </w:rPr>
      </w:pPr>
    </w:p>
    <w:p w:rsidR="0020453A" w:rsidRPr="003F70FF" w:rsidRDefault="0020453A" w:rsidP="00D47E7E">
      <w:pPr>
        <w:pStyle w:val="Paragraphedeliste"/>
        <w:numPr>
          <w:ilvl w:val="0"/>
          <w:numId w:val="5"/>
        </w:numPr>
        <w:tabs>
          <w:tab w:val="left" w:pos="3915"/>
        </w:tabs>
        <w:jc w:val="both"/>
        <w:rPr>
          <w:sz w:val="24"/>
          <w:szCs w:val="24"/>
        </w:rPr>
      </w:pPr>
      <w:r w:rsidRPr="003F70FF">
        <w:rPr>
          <w:sz w:val="24"/>
          <w:szCs w:val="24"/>
        </w:rPr>
        <w:t>Représentation des lignes de vie:</w:t>
      </w:r>
    </w:p>
    <w:p w:rsidR="0020453A" w:rsidRPr="003F70FF" w:rsidRDefault="0020453A" w:rsidP="004C7732">
      <w:pPr>
        <w:tabs>
          <w:tab w:val="left" w:pos="3915"/>
        </w:tabs>
        <w:jc w:val="both"/>
        <w:rPr>
          <w:sz w:val="24"/>
          <w:szCs w:val="24"/>
        </w:rPr>
      </w:pPr>
      <w:r w:rsidRPr="003F70FF">
        <w:rPr>
          <w:sz w:val="24"/>
          <w:szCs w:val="24"/>
        </w:rPr>
        <w:t>Une ligne de vie se représente par un rectangle, auquel est accrochée une ligne verticale pointillée, contenant une étiquette dont la syntaxe est :</w:t>
      </w:r>
    </w:p>
    <w:p w:rsidR="0020453A" w:rsidRPr="003F70FF" w:rsidRDefault="0020453A" w:rsidP="004C7732">
      <w:pPr>
        <w:tabs>
          <w:tab w:val="left" w:pos="3915"/>
        </w:tabs>
        <w:jc w:val="both"/>
        <w:rPr>
          <w:sz w:val="24"/>
          <w:szCs w:val="24"/>
        </w:rPr>
      </w:pPr>
      <w:r w:rsidRPr="003F70FF">
        <w:rPr>
          <w:sz w:val="24"/>
          <w:szCs w:val="24"/>
        </w:rPr>
        <w:t>[&lt;</w:t>
      </w:r>
      <w:proofErr w:type="gramStart"/>
      <w:r w:rsidRPr="003F70FF">
        <w:rPr>
          <w:sz w:val="24"/>
          <w:szCs w:val="24"/>
        </w:rPr>
        <w:t>nom_du_rôle</w:t>
      </w:r>
      <w:proofErr w:type="gramEnd"/>
      <w:r w:rsidRPr="003F70FF">
        <w:rPr>
          <w:sz w:val="24"/>
          <w:szCs w:val="24"/>
        </w:rPr>
        <w:t>&gt;] : [&lt;Nom_du_type&gt;]</w:t>
      </w:r>
    </w:p>
    <w:p w:rsidR="0020453A" w:rsidRPr="003F70FF" w:rsidRDefault="0020453A" w:rsidP="004C7732">
      <w:pPr>
        <w:tabs>
          <w:tab w:val="left" w:pos="3915"/>
        </w:tabs>
        <w:jc w:val="both"/>
        <w:rPr>
          <w:sz w:val="24"/>
          <w:szCs w:val="24"/>
        </w:rPr>
      </w:pPr>
      <w:r w:rsidRPr="003F70FF">
        <w:rPr>
          <w:sz w:val="24"/>
          <w:szCs w:val="24"/>
        </w:rPr>
        <w:t>Au moins un des deux noms doit être spécifié dans l'étiquette, les deux points (:) sont, quant à eux, obligatoires.</w:t>
      </w:r>
    </w:p>
    <w:p w:rsidR="0020453A" w:rsidRDefault="0020453A" w:rsidP="004C7732">
      <w:pPr>
        <w:tabs>
          <w:tab w:val="left" w:pos="3915"/>
        </w:tabs>
        <w:jc w:val="both"/>
      </w:pPr>
    </w:p>
    <w:p w:rsidR="002776F4" w:rsidRPr="003F70FF" w:rsidRDefault="002776F4" w:rsidP="00D47E7E">
      <w:pPr>
        <w:pStyle w:val="Paragraphedeliste"/>
        <w:numPr>
          <w:ilvl w:val="0"/>
          <w:numId w:val="5"/>
        </w:numPr>
        <w:tabs>
          <w:tab w:val="left" w:pos="3915"/>
        </w:tabs>
        <w:jc w:val="both"/>
        <w:rPr>
          <w:sz w:val="24"/>
          <w:szCs w:val="24"/>
        </w:rPr>
      </w:pPr>
      <w:r w:rsidRPr="003F70FF">
        <w:rPr>
          <w:sz w:val="24"/>
          <w:szCs w:val="24"/>
        </w:rPr>
        <w:t>Représentation des messages:</w:t>
      </w:r>
    </w:p>
    <w:p w:rsidR="002776F4" w:rsidRPr="003F70FF" w:rsidRDefault="002776F4" w:rsidP="004C7732">
      <w:pPr>
        <w:tabs>
          <w:tab w:val="left" w:pos="3915"/>
        </w:tabs>
        <w:jc w:val="both"/>
        <w:rPr>
          <w:sz w:val="24"/>
          <w:szCs w:val="24"/>
        </w:rPr>
      </w:pPr>
      <w:r w:rsidRPr="003F70FF">
        <w:rPr>
          <w:sz w:val="24"/>
          <w:szCs w:val="24"/>
        </w:rPr>
        <w:t>Un message définit une communication particulière entre des lignes de vie. Plusieurs types de messages existent, les plus communs sont :</w:t>
      </w:r>
    </w:p>
    <w:p w:rsidR="002776F4" w:rsidRPr="003F70FF" w:rsidRDefault="002776F4" w:rsidP="00D47E7E">
      <w:pPr>
        <w:pStyle w:val="Paragraphedeliste"/>
        <w:numPr>
          <w:ilvl w:val="1"/>
          <w:numId w:val="1"/>
        </w:numPr>
        <w:tabs>
          <w:tab w:val="left" w:pos="3915"/>
        </w:tabs>
        <w:jc w:val="both"/>
        <w:rPr>
          <w:sz w:val="24"/>
          <w:szCs w:val="24"/>
        </w:rPr>
      </w:pPr>
      <w:r w:rsidRPr="003F70FF">
        <w:rPr>
          <w:sz w:val="24"/>
          <w:szCs w:val="24"/>
        </w:rPr>
        <w:t>L'envoi d'un signal ;</w:t>
      </w:r>
    </w:p>
    <w:p w:rsidR="002776F4" w:rsidRPr="003F70FF" w:rsidRDefault="002776F4" w:rsidP="00D47E7E">
      <w:pPr>
        <w:pStyle w:val="Paragraphedeliste"/>
        <w:numPr>
          <w:ilvl w:val="1"/>
          <w:numId w:val="1"/>
        </w:numPr>
        <w:tabs>
          <w:tab w:val="left" w:pos="3915"/>
        </w:tabs>
        <w:jc w:val="both"/>
        <w:rPr>
          <w:sz w:val="24"/>
          <w:szCs w:val="24"/>
        </w:rPr>
      </w:pPr>
      <w:r w:rsidRPr="003F70FF">
        <w:rPr>
          <w:sz w:val="24"/>
          <w:szCs w:val="24"/>
        </w:rPr>
        <w:t>L'invocation d'une opération ;</w:t>
      </w:r>
    </w:p>
    <w:p w:rsidR="002776F4" w:rsidRPr="003F70FF" w:rsidRDefault="002776F4" w:rsidP="00D47E7E">
      <w:pPr>
        <w:pStyle w:val="Paragraphedeliste"/>
        <w:numPr>
          <w:ilvl w:val="1"/>
          <w:numId w:val="1"/>
        </w:numPr>
        <w:tabs>
          <w:tab w:val="left" w:pos="3915"/>
        </w:tabs>
        <w:jc w:val="both"/>
        <w:rPr>
          <w:sz w:val="24"/>
          <w:szCs w:val="24"/>
        </w:rPr>
      </w:pPr>
      <w:r w:rsidRPr="003F70FF">
        <w:rPr>
          <w:sz w:val="24"/>
          <w:szCs w:val="24"/>
        </w:rPr>
        <w:t>La création ou la destruction d'une instance.</w:t>
      </w:r>
    </w:p>
    <w:p w:rsidR="002776F4" w:rsidRPr="003F70FF" w:rsidRDefault="002776F4" w:rsidP="004C7732">
      <w:pPr>
        <w:tabs>
          <w:tab w:val="left" w:pos="3915"/>
        </w:tabs>
        <w:jc w:val="both"/>
        <w:rPr>
          <w:sz w:val="24"/>
          <w:szCs w:val="24"/>
        </w:rPr>
      </w:pPr>
    </w:p>
    <w:p w:rsidR="00B257F3" w:rsidRPr="003F70FF" w:rsidRDefault="00B257F3" w:rsidP="00D47E7E">
      <w:pPr>
        <w:pStyle w:val="Paragraphedeliste"/>
        <w:numPr>
          <w:ilvl w:val="0"/>
          <w:numId w:val="5"/>
        </w:numPr>
        <w:tabs>
          <w:tab w:val="left" w:pos="3915"/>
        </w:tabs>
        <w:jc w:val="both"/>
        <w:rPr>
          <w:sz w:val="24"/>
          <w:szCs w:val="24"/>
        </w:rPr>
      </w:pPr>
      <w:r w:rsidRPr="003F70FF">
        <w:rPr>
          <w:sz w:val="24"/>
          <w:szCs w:val="24"/>
        </w:rPr>
        <w:t>Messages asynchrones:</w:t>
      </w:r>
    </w:p>
    <w:p w:rsidR="00B257F3" w:rsidRPr="003F70FF" w:rsidRDefault="00B257F3" w:rsidP="004C7732">
      <w:pPr>
        <w:tabs>
          <w:tab w:val="left" w:pos="3915"/>
        </w:tabs>
        <w:jc w:val="both"/>
        <w:rPr>
          <w:sz w:val="24"/>
          <w:szCs w:val="24"/>
        </w:rPr>
      </w:pPr>
      <w:r w:rsidRPr="003F70FF">
        <w:rPr>
          <w:sz w:val="24"/>
          <w:szCs w:val="24"/>
        </w:rPr>
        <w:t xml:space="preserve">Une interruption ou un événement sont de bons exemples de signaux. Ils n'attendent pas de réponse et ne bloquent pas l'émetteur qui ne sait pas si le message arrivera à destination, le </w:t>
      </w:r>
      <w:r w:rsidRPr="003F70FF">
        <w:rPr>
          <w:sz w:val="24"/>
          <w:szCs w:val="24"/>
        </w:rPr>
        <w:lastRenderedPageBreak/>
        <w:t>cas échéant quand il arrivera et s'il sera traité par le destinataire. Un signal est, par définition, un message asynchrone.</w:t>
      </w:r>
    </w:p>
    <w:p w:rsidR="00B257F3" w:rsidRDefault="00B257F3" w:rsidP="004C7732">
      <w:pPr>
        <w:tabs>
          <w:tab w:val="left" w:pos="3915"/>
        </w:tabs>
        <w:jc w:val="both"/>
      </w:pPr>
      <w:r>
        <w:rPr>
          <w:noProof/>
        </w:rPr>
        <w:drawing>
          <wp:inline distT="0" distB="0" distL="0" distR="0">
            <wp:extent cx="3200400" cy="1028700"/>
            <wp:effectExtent l="19050" t="0" r="0" b="0"/>
            <wp:docPr id="40" name="Image 23"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pasampito\Desktop\Capture.PNG"/>
                    <pic:cNvPicPr>
                      <a:picLocks noChangeAspect="1" noChangeArrowheads="1"/>
                    </pic:cNvPicPr>
                  </pic:nvPicPr>
                  <pic:blipFill>
                    <a:blip r:embed="rId50"/>
                    <a:srcRect/>
                    <a:stretch>
                      <a:fillRect/>
                    </a:stretch>
                  </pic:blipFill>
                  <pic:spPr bwMode="auto">
                    <a:xfrm>
                      <a:off x="0" y="0"/>
                      <a:ext cx="3200400" cy="1028700"/>
                    </a:xfrm>
                    <a:prstGeom prst="rect">
                      <a:avLst/>
                    </a:prstGeom>
                    <a:noFill/>
                    <a:ln w="9525">
                      <a:noFill/>
                      <a:miter lim="800000"/>
                      <a:headEnd/>
                      <a:tailEnd/>
                    </a:ln>
                  </pic:spPr>
                </pic:pic>
              </a:graphicData>
            </a:graphic>
          </wp:inline>
        </w:drawing>
      </w:r>
    </w:p>
    <w:p w:rsidR="00B257F3" w:rsidRDefault="00B257F3" w:rsidP="00D13F8D">
      <w:pPr>
        <w:pStyle w:val="Sous-titre"/>
      </w:pPr>
      <w:bookmarkStart w:id="422" w:name="_Toc9399875"/>
      <w:r w:rsidRPr="00B257F3">
        <w:t>Représentation d’un système asynchrone</w:t>
      </w:r>
      <w:bookmarkEnd w:id="422"/>
    </w:p>
    <w:p w:rsidR="00B257F3" w:rsidRDefault="00B257F3" w:rsidP="004C7732">
      <w:pPr>
        <w:jc w:val="both"/>
      </w:pPr>
    </w:p>
    <w:p w:rsidR="00B20B45" w:rsidRPr="003F70FF" w:rsidRDefault="00B257F3" w:rsidP="00D47E7E">
      <w:pPr>
        <w:pStyle w:val="Paragraphedeliste"/>
        <w:numPr>
          <w:ilvl w:val="0"/>
          <w:numId w:val="5"/>
        </w:numPr>
        <w:jc w:val="both"/>
        <w:rPr>
          <w:sz w:val="24"/>
          <w:szCs w:val="24"/>
        </w:rPr>
      </w:pPr>
      <w:r w:rsidRPr="003F70FF">
        <w:rPr>
          <w:sz w:val="24"/>
          <w:szCs w:val="24"/>
        </w:rPr>
        <w:t>Messages synchrones:</w:t>
      </w:r>
    </w:p>
    <w:p w:rsidR="00B20B45" w:rsidRPr="003F70FF" w:rsidRDefault="00B20B45" w:rsidP="004C7732">
      <w:pPr>
        <w:jc w:val="both"/>
        <w:rPr>
          <w:sz w:val="24"/>
          <w:szCs w:val="24"/>
        </w:rPr>
      </w:pPr>
      <w:r w:rsidRPr="003F70FF">
        <w:rPr>
          <w:sz w:val="24"/>
          <w:szCs w:val="24"/>
        </w:rPr>
        <w:t>L'invocation d'une opération est le type de message le plus utilisé en programmation objet.</w:t>
      </w:r>
    </w:p>
    <w:p w:rsidR="00B20B45" w:rsidRPr="003F70FF" w:rsidRDefault="00B20B45" w:rsidP="004C7732">
      <w:pPr>
        <w:jc w:val="both"/>
        <w:rPr>
          <w:sz w:val="24"/>
          <w:szCs w:val="24"/>
        </w:rPr>
      </w:pPr>
      <w:r w:rsidRPr="003F70FF">
        <w:rPr>
          <w:sz w:val="24"/>
          <w:szCs w:val="24"/>
        </w:rPr>
        <w:t>L'invocation peut être asynchrone ou synchrone. Dans la pratique, la plupart des invocations sont synchrones, l'émetteur reste alors bloqué le temps que dure l'invocation de l'opération.</w:t>
      </w:r>
    </w:p>
    <w:p w:rsidR="00B20B45" w:rsidRDefault="00B20B45" w:rsidP="004C7732">
      <w:pPr>
        <w:jc w:val="both"/>
      </w:pPr>
      <w:r>
        <w:rPr>
          <w:noProof/>
        </w:rPr>
        <w:drawing>
          <wp:inline distT="0" distB="0" distL="0" distR="0">
            <wp:extent cx="3333750" cy="1933575"/>
            <wp:effectExtent l="19050" t="0" r="0" b="0"/>
            <wp:docPr id="42" name="Image 25"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pasampito\Desktop\Capture.PNG"/>
                    <pic:cNvPicPr>
                      <a:picLocks noChangeAspect="1" noChangeArrowheads="1"/>
                    </pic:cNvPicPr>
                  </pic:nvPicPr>
                  <pic:blipFill>
                    <a:blip r:embed="rId51"/>
                    <a:srcRect/>
                    <a:stretch>
                      <a:fillRect/>
                    </a:stretch>
                  </pic:blipFill>
                  <pic:spPr bwMode="auto">
                    <a:xfrm>
                      <a:off x="0" y="0"/>
                      <a:ext cx="3333750" cy="1933575"/>
                    </a:xfrm>
                    <a:prstGeom prst="rect">
                      <a:avLst/>
                    </a:prstGeom>
                    <a:noFill/>
                    <a:ln w="9525">
                      <a:noFill/>
                      <a:miter lim="800000"/>
                      <a:headEnd/>
                      <a:tailEnd/>
                    </a:ln>
                  </pic:spPr>
                </pic:pic>
              </a:graphicData>
            </a:graphic>
          </wp:inline>
        </w:drawing>
      </w:r>
    </w:p>
    <w:p w:rsidR="00B20B45" w:rsidRDefault="00B20B45" w:rsidP="00D13F8D">
      <w:pPr>
        <w:pStyle w:val="Sous-titre"/>
      </w:pPr>
      <w:bookmarkStart w:id="423" w:name="_Toc9399876"/>
      <w:r w:rsidRPr="00B20B45">
        <w:t>Représentation d’un message synchrone</w:t>
      </w:r>
      <w:bookmarkEnd w:id="423"/>
    </w:p>
    <w:p w:rsidR="00B20B45" w:rsidRDefault="00B20B45" w:rsidP="004C7732">
      <w:pPr>
        <w:jc w:val="both"/>
      </w:pPr>
    </w:p>
    <w:p w:rsidR="00CA3F37" w:rsidRPr="003F70FF" w:rsidRDefault="00CA3F37" w:rsidP="00D47E7E">
      <w:pPr>
        <w:pStyle w:val="Paragraphedeliste"/>
        <w:numPr>
          <w:ilvl w:val="0"/>
          <w:numId w:val="5"/>
        </w:numPr>
        <w:jc w:val="both"/>
        <w:rPr>
          <w:sz w:val="24"/>
          <w:szCs w:val="24"/>
        </w:rPr>
      </w:pPr>
      <w:r w:rsidRPr="003F70FF">
        <w:rPr>
          <w:sz w:val="24"/>
          <w:szCs w:val="24"/>
        </w:rPr>
        <w:t>Messages de création et destruction d’instance:</w:t>
      </w:r>
    </w:p>
    <w:p w:rsidR="00CA3F37" w:rsidRPr="003F70FF" w:rsidRDefault="00CA3F37" w:rsidP="004C7732">
      <w:pPr>
        <w:jc w:val="both"/>
        <w:rPr>
          <w:sz w:val="24"/>
          <w:szCs w:val="24"/>
        </w:rPr>
      </w:pPr>
      <w:r w:rsidRPr="003F70FF">
        <w:rPr>
          <w:sz w:val="24"/>
          <w:szCs w:val="24"/>
        </w:rPr>
        <w:t>La création d'un objet est matérialisée par une flèche qui pointe sur le sommet d'une ligne de vie.</w:t>
      </w:r>
    </w:p>
    <w:p w:rsidR="00CA3F37" w:rsidRPr="003F70FF" w:rsidRDefault="00CA3F37" w:rsidP="004C7732">
      <w:pPr>
        <w:jc w:val="both"/>
        <w:rPr>
          <w:sz w:val="24"/>
          <w:szCs w:val="24"/>
        </w:rPr>
      </w:pPr>
      <w:r w:rsidRPr="003F70FF">
        <w:rPr>
          <w:sz w:val="24"/>
          <w:szCs w:val="24"/>
        </w:rPr>
        <w:t>La destruction d'un objet est matérialisée par une croix qui marque la fin de la ligne de vie de l'objet. La destruction d'un objet n'est pas nécessairement consécutive à la réception d'un message.</w:t>
      </w:r>
    </w:p>
    <w:p w:rsidR="00CA3F37" w:rsidRDefault="00CA3F37" w:rsidP="004C7732">
      <w:pPr>
        <w:jc w:val="both"/>
        <w:rPr>
          <w:sz w:val="24"/>
          <w:szCs w:val="24"/>
        </w:rPr>
      </w:pPr>
    </w:p>
    <w:p w:rsidR="00A266F0" w:rsidRDefault="00A266F0" w:rsidP="004C7732">
      <w:pPr>
        <w:jc w:val="both"/>
        <w:rPr>
          <w:sz w:val="24"/>
          <w:szCs w:val="24"/>
        </w:rPr>
      </w:pPr>
    </w:p>
    <w:p w:rsidR="00A266F0" w:rsidRPr="003F70FF" w:rsidRDefault="00A266F0" w:rsidP="004C7732">
      <w:pPr>
        <w:jc w:val="both"/>
        <w:rPr>
          <w:sz w:val="24"/>
          <w:szCs w:val="24"/>
        </w:rPr>
      </w:pPr>
      <w:r>
        <w:rPr>
          <w:sz w:val="24"/>
          <w:szCs w:val="24"/>
        </w:rPr>
        <w:lastRenderedPageBreak/>
        <w:t>Message de création et de destruction d’instance :</w:t>
      </w:r>
    </w:p>
    <w:p w:rsidR="00EF6FC2" w:rsidRDefault="00EF6FC2" w:rsidP="004C7732">
      <w:pPr>
        <w:jc w:val="both"/>
      </w:pPr>
      <w:r>
        <w:rPr>
          <w:noProof/>
        </w:rPr>
        <w:drawing>
          <wp:inline distT="0" distB="0" distL="0" distR="0">
            <wp:extent cx="3162300" cy="2114550"/>
            <wp:effectExtent l="19050" t="0" r="0" b="0"/>
            <wp:docPr id="43" name="Image 26"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pasampito\Desktop\Capture.PNG"/>
                    <pic:cNvPicPr>
                      <a:picLocks noChangeAspect="1" noChangeArrowheads="1"/>
                    </pic:cNvPicPr>
                  </pic:nvPicPr>
                  <pic:blipFill>
                    <a:blip r:embed="rId52"/>
                    <a:srcRect/>
                    <a:stretch>
                      <a:fillRect/>
                    </a:stretch>
                  </pic:blipFill>
                  <pic:spPr bwMode="auto">
                    <a:xfrm>
                      <a:off x="0" y="0"/>
                      <a:ext cx="3162300" cy="2114550"/>
                    </a:xfrm>
                    <a:prstGeom prst="rect">
                      <a:avLst/>
                    </a:prstGeom>
                    <a:noFill/>
                    <a:ln w="9525">
                      <a:noFill/>
                      <a:miter lim="800000"/>
                      <a:headEnd/>
                      <a:tailEnd/>
                    </a:ln>
                  </pic:spPr>
                </pic:pic>
              </a:graphicData>
            </a:graphic>
          </wp:inline>
        </w:drawing>
      </w:r>
    </w:p>
    <w:p w:rsidR="00D13F8D" w:rsidRPr="00D13F8D" w:rsidRDefault="00EF6FC2" w:rsidP="00D13F8D">
      <w:pPr>
        <w:pStyle w:val="Sous-titre"/>
      </w:pPr>
      <w:bookmarkStart w:id="424" w:name="_Toc9399877"/>
      <w:r w:rsidRPr="00EF6FC2">
        <w:t>Représentation d’un message de création et de destruction d’instance</w:t>
      </w:r>
      <w:bookmarkEnd w:id="424"/>
    </w:p>
    <w:p w:rsidR="00EF6FC2" w:rsidRDefault="00EF6FC2" w:rsidP="004C7732">
      <w:pPr>
        <w:jc w:val="both"/>
      </w:pPr>
    </w:p>
    <w:p w:rsidR="009C6AA6" w:rsidRPr="00A266F0" w:rsidRDefault="009C6AA6" w:rsidP="00D47E7E">
      <w:pPr>
        <w:pStyle w:val="Paragraphedeliste"/>
        <w:numPr>
          <w:ilvl w:val="0"/>
          <w:numId w:val="5"/>
        </w:numPr>
        <w:jc w:val="both"/>
        <w:rPr>
          <w:sz w:val="24"/>
          <w:szCs w:val="24"/>
        </w:rPr>
      </w:pPr>
      <w:r w:rsidRPr="00A266F0">
        <w:rPr>
          <w:sz w:val="24"/>
          <w:szCs w:val="24"/>
        </w:rPr>
        <w:t>Syntaxe des messages et des réponses:</w:t>
      </w:r>
    </w:p>
    <w:p w:rsidR="009C6AA6" w:rsidRPr="00A266F0" w:rsidRDefault="009C6AA6" w:rsidP="004C7732">
      <w:pPr>
        <w:jc w:val="both"/>
        <w:rPr>
          <w:sz w:val="24"/>
          <w:szCs w:val="24"/>
        </w:rPr>
      </w:pPr>
      <w:r w:rsidRPr="00A266F0">
        <w:rPr>
          <w:sz w:val="24"/>
          <w:szCs w:val="24"/>
        </w:rPr>
        <w:t>Dans la plupart des cas, la réception d'un message est suivie de l'exécution d'une méthode d'une classe. Cette méthode peut recevoir des arguments et la syntaxe des messages permet de transmettre ces arguments. La syntaxe de ces messages est la même que pour un diagramme de communication excepté deux points :</w:t>
      </w:r>
    </w:p>
    <w:p w:rsidR="00706D82" w:rsidRPr="00A266F0" w:rsidRDefault="00706D82" w:rsidP="00D47E7E">
      <w:pPr>
        <w:pStyle w:val="Paragraphedeliste"/>
        <w:numPr>
          <w:ilvl w:val="1"/>
          <w:numId w:val="1"/>
        </w:numPr>
        <w:jc w:val="both"/>
        <w:rPr>
          <w:sz w:val="24"/>
          <w:szCs w:val="24"/>
        </w:rPr>
      </w:pPr>
      <w:r w:rsidRPr="00A266F0">
        <w:rPr>
          <w:sz w:val="24"/>
          <w:szCs w:val="24"/>
        </w:rPr>
        <w:t>La direction du message est directement spécifiée par la direction de la flèche qui matérialise le message, et non par une flèche supplémentaire au-dessus du connecteur reliant les objets comme c'est le cas dans un diagramme de communication ;</w:t>
      </w:r>
    </w:p>
    <w:p w:rsidR="00706D82" w:rsidRPr="00A266F0" w:rsidRDefault="00706D82" w:rsidP="00D47E7E">
      <w:pPr>
        <w:pStyle w:val="Paragraphedeliste"/>
        <w:numPr>
          <w:ilvl w:val="1"/>
          <w:numId w:val="1"/>
        </w:numPr>
        <w:jc w:val="both"/>
        <w:rPr>
          <w:sz w:val="24"/>
          <w:szCs w:val="24"/>
        </w:rPr>
      </w:pPr>
      <w:r w:rsidRPr="00A266F0">
        <w:rPr>
          <w:sz w:val="24"/>
          <w:szCs w:val="24"/>
        </w:rPr>
        <w:t>Les numéros de séquence sont généralement omis puisque l'ordre relatif des messages est déjà matérialisé par l'axe vertical qui représente l'écoulement du temps.</w:t>
      </w:r>
    </w:p>
    <w:p w:rsidR="00706D82" w:rsidRPr="00A266F0" w:rsidRDefault="00706D82" w:rsidP="004C7732">
      <w:pPr>
        <w:jc w:val="both"/>
        <w:rPr>
          <w:sz w:val="24"/>
          <w:szCs w:val="24"/>
        </w:rPr>
      </w:pPr>
      <w:r w:rsidRPr="00A266F0">
        <w:rPr>
          <w:sz w:val="24"/>
          <w:szCs w:val="24"/>
        </w:rPr>
        <w:t>La syntaxe de réponse à un message est la suivante :</w:t>
      </w:r>
    </w:p>
    <w:p w:rsidR="00706D82" w:rsidRPr="00A266F0" w:rsidRDefault="00706D82" w:rsidP="004C7732">
      <w:pPr>
        <w:jc w:val="both"/>
        <w:rPr>
          <w:sz w:val="24"/>
          <w:szCs w:val="24"/>
        </w:rPr>
      </w:pPr>
      <w:r w:rsidRPr="00A266F0">
        <w:rPr>
          <w:sz w:val="24"/>
          <w:szCs w:val="24"/>
        </w:rPr>
        <w:t>[&lt;</w:t>
      </w:r>
      <w:proofErr w:type="gramStart"/>
      <w:r w:rsidRPr="00A266F0">
        <w:rPr>
          <w:sz w:val="24"/>
          <w:szCs w:val="24"/>
        </w:rPr>
        <w:t>attribut</w:t>
      </w:r>
      <w:proofErr w:type="gramEnd"/>
      <w:r w:rsidRPr="00A266F0">
        <w:rPr>
          <w:sz w:val="24"/>
          <w:szCs w:val="24"/>
        </w:rPr>
        <w:t>&gt; =] message [ : &lt;valeur_de_retour&gt;] où message représente le message d'envoi.</w:t>
      </w:r>
    </w:p>
    <w:p w:rsidR="009C6AA6" w:rsidRDefault="00706D82" w:rsidP="004C7732">
      <w:pPr>
        <w:jc w:val="both"/>
        <w:rPr>
          <w:sz w:val="24"/>
          <w:szCs w:val="24"/>
        </w:rPr>
      </w:pPr>
      <w:r w:rsidRPr="00A266F0">
        <w:rPr>
          <w:sz w:val="24"/>
          <w:szCs w:val="24"/>
        </w:rPr>
        <w:t>La figure ci-dessus montre un exemple d'exécution d'une méthode avec une réponse.</w:t>
      </w:r>
    </w:p>
    <w:p w:rsidR="00A266F0" w:rsidRDefault="00A266F0" w:rsidP="004C7732">
      <w:pPr>
        <w:jc w:val="both"/>
        <w:rPr>
          <w:sz w:val="24"/>
          <w:szCs w:val="24"/>
        </w:rPr>
      </w:pPr>
    </w:p>
    <w:p w:rsidR="00A266F0" w:rsidRDefault="00A266F0" w:rsidP="004C7732">
      <w:pPr>
        <w:jc w:val="both"/>
        <w:rPr>
          <w:sz w:val="24"/>
          <w:szCs w:val="24"/>
        </w:rPr>
      </w:pPr>
    </w:p>
    <w:p w:rsidR="00A266F0" w:rsidRDefault="00A266F0" w:rsidP="004C7732">
      <w:pPr>
        <w:jc w:val="both"/>
        <w:rPr>
          <w:sz w:val="24"/>
          <w:szCs w:val="24"/>
        </w:rPr>
      </w:pPr>
    </w:p>
    <w:p w:rsidR="00A266F0" w:rsidRDefault="00A266F0" w:rsidP="004C7732">
      <w:pPr>
        <w:jc w:val="both"/>
        <w:rPr>
          <w:sz w:val="24"/>
          <w:szCs w:val="24"/>
        </w:rPr>
      </w:pPr>
    </w:p>
    <w:p w:rsidR="00A266F0" w:rsidRPr="00A266F0" w:rsidRDefault="00A266F0" w:rsidP="004C7732">
      <w:pPr>
        <w:jc w:val="both"/>
        <w:rPr>
          <w:sz w:val="24"/>
          <w:szCs w:val="24"/>
        </w:rPr>
      </w:pPr>
      <w:r>
        <w:rPr>
          <w:sz w:val="24"/>
          <w:szCs w:val="24"/>
        </w:rPr>
        <w:lastRenderedPageBreak/>
        <w:t>Représentation des messages et des réponses :</w:t>
      </w:r>
    </w:p>
    <w:p w:rsidR="00706D82" w:rsidRDefault="00706D82" w:rsidP="004C7732">
      <w:pPr>
        <w:jc w:val="both"/>
      </w:pPr>
      <w:r>
        <w:rPr>
          <w:noProof/>
        </w:rPr>
        <w:drawing>
          <wp:inline distT="0" distB="0" distL="0" distR="0">
            <wp:extent cx="5753100" cy="3600450"/>
            <wp:effectExtent l="19050" t="0" r="0" b="0"/>
            <wp:docPr id="45" name="Image 28"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pasampito\Desktop\Capture.PNG"/>
                    <pic:cNvPicPr>
                      <a:picLocks noChangeAspect="1" noChangeArrowheads="1"/>
                    </pic:cNvPicPr>
                  </pic:nvPicPr>
                  <pic:blipFill>
                    <a:blip r:embed="rId53"/>
                    <a:srcRect/>
                    <a:stretch>
                      <a:fillRect/>
                    </a:stretch>
                  </pic:blipFill>
                  <pic:spPr bwMode="auto">
                    <a:xfrm>
                      <a:off x="0" y="0"/>
                      <a:ext cx="5753100" cy="3600450"/>
                    </a:xfrm>
                    <a:prstGeom prst="rect">
                      <a:avLst/>
                    </a:prstGeom>
                    <a:noFill/>
                    <a:ln w="9525">
                      <a:noFill/>
                      <a:miter lim="800000"/>
                      <a:headEnd/>
                      <a:tailEnd/>
                    </a:ln>
                  </pic:spPr>
                </pic:pic>
              </a:graphicData>
            </a:graphic>
          </wp:inline>
        </w:drawing>
      </w:r>
    </w:p>
    <w:p w:rsidR="00706D82" w:rsidRDefault="00706D82" w:rsidP="00D13F8D">
      <w:pPr>
        <w:pStyle w:val="Sous-titre"/>
      </w:pPr>
      <w:bookmarkStart w:id="425" w:name="_Toc9399878"/>
      <w:r w:rsidRPr="00706D82">
        <w:t>Syntaxe des messages et des réponses</w:t>
      </w:r>
      <w:bookmarkEnd w:id="425"/>
    </w:p>
    <w:p w:rsidR="00706D82" w:rsidRDefault="00706D82" w:rsidP="004C7732">
      <w:pPr>
        <w:jc w:val="both"/>
      </w:pPr>
    </w:p>
    <w:p w:rsidR="00354474" w:rsidRDefault="00354474" w:rsidP="00D13F8D">
      <w:pPr>
        <w:pStyle w:val="Titre3"/>
      </w:pPr>
      <w:bookmarkStart w:id="426" w:name="_Toc9400042"/>
      <w:r w:rsidRPr="00354474">
        <w:t>La méthode SCRUM</w:t>
      </w:r>
      <w:bookmarkEnd w:id="426"/>
    </w:p>
    <w:p w:rsidR="00380725" w:rsidRPr="00DF0996" w:rsidRDefault="00380725">
      <w:pPr>
        <w:ind w:firstLine="708"/>
        <w:jc w:val="both"/>
        <w:rPr>
          <w:sz w:val="24"/>
          <w:szCs w:val="24"/>
        </w:rPr>
        <w:pPrChange w:id="427" w:author="Toky Hajatiana RABOANARY" w:date="2019-07-05T18:07:00Z">
          <w:pPr>
            <w:jc w:val="both"/>
          </w:pPr>
        </w:pPrChange>
      </w:pPr>
      <w:r w:rsidRPr="00DF0996">
        <w:rPr>
          <w:sz w:val="24"/>
          <w:szCs w:val="24"/>
        </w:rPr>
        <w:t>Le développement traditionnel fait de groupes monofonctionnels, de boucles de feedback limités et tardives, de plannings préétablis et prédictifs, et d’un flux séquentiel de l’analyse jusqu’aux tests n’est pas vraiment efficace dans notre monde extrêmement véloce.</w:t>
      </w:r>
    </w:p>
    <w:p w:rsidR="00380725" w:rsidRPr="00DF0996" w:rsidRDefault="00380725">
      <w:pPr>
        <w:ind w:firstLine="708"/>
        <w:jc w:val="both"/>
        <w:rPr>
          <w:sz w:val="24"/>
          <w:szCs w:val="24"/>
        </w:rPr>
        <w:pPrChange w:id="428" w:author="Toky Hajatiana RABOANARY" w:date="2019-07-05T18:07:00Z">
          <w:pPr>
            <w:jc w:val="both"/>
          </w:pPr>
        </w:pPrChange>
      </w:pPr>
      <w:r w:rsidRPr="00DF0996">
        <w:rPr>
          <w:sz w:val="24"/>
          <w:szCs w:val="24"/>
        </w:rPr>
        <w:t>Scrum est un cadre de développement dans lequel des équipes plurifonctionnelles réalisent des produits de manière itérative et incrémentale. Scrum structure le développement en cycles de travail appelés Sprints.</w:t>
      </w:r>
    </w:p>
    <w:p w:rsidR="00380725" w:rsidRPr="00DF0996" w:rsidRDefault="00380725">
      <w:pPr>
        <w:ind w:firstLine="708"/>
        <w:jc w:val="both"/>
        <w:rPr>
          <w:sz w:val="24"/>
          <w:szCs w:val="24"/>
        </w:rPr>
        <w:pPrChange w:id="429" w:author="Toky Hajatiana RABOANARY" w:date="2019-07-05T18:07:00Z">
          <w:pPr>
            <w:jc w:val="both"/>
          </w:pPr>
        </w:pPrChange>
      </w:pPr>
      <w:r w:rsidRPr="00DF0996">
        <w:rPr>
          <w:sz w:val="24"/>
          <w:szCs w:val="24"/>
        </w:rPr>
        <w:t>Les Sprints sont d’une durée limitée, ou « time boxés » – ils se terminent à une date spécifique.</w:t>
      </w:r>
    </w:p>
    <w:p w:rsidR="00354474" w:rsidRDefault="00380725">
      <w:pPr>
        <w:ind w:firstLine="708"/>
        <w:jc w:val="both"/>
        <w:rPr>
          <w:sz w:val="24"/>
          <w:szCs w:val="24"/>
        </w:rPr>
        <w:pPrChange w:id="430" w:author="Toky Hajatiana RABOANARY" w:date="2019-07-05T18:07:00Z">
          <w:pPr>
            <w:jc w:val="both"/>
          </w:pPr>
        </w:pPrChange>
      </w:pPr>
      <w:r w:rsidRPr="00DF0996">
        <w:rPr>
          <w:sz w:val="24"/>
          <w:szCs w:val="24"/>
        </w:rPr>
        <w:t>A la fin de chaque Sprint, une revue est organisée avec les parties prenantes durant laquelle l’Equipe montre ce qu’elle a réalisé. Le feedback obtenu peut être pris en compte sur le Sprint suivant. Scrum insiste sur la nécessité de livrer un produit opérationnel à la fin de chaque Sprint, et réellement « terminé ». Dans le cas de logiciels, cela signifie un système intégré, entièrement testé, documenté pour ses utilisateurs et potentiellement déplorable. Les rôles, les artefacts et les événements clés sont présentés dans la figure suivante.</w:t>
      </w:r>
    </w:p>
    <w:p w:rsidR="00DF0996" w:rsidRPr="00DF0996" w:rsidRDefault="00DF0996">
      <w:pPr>
        <w:ind w:firstLine="708"/>
        <w:jc w:val="both"/>
        <w:rPr>
          <w:sz w:val="24"/>
          <w:szCs w:val="24"/>
        </w:rPr>
        <w:pPrChange w:id="431" w:author="Toky Hajatiana RABOANARY" w:date="2019-07-05T18:07:00Z">
          <w:pPr>
            <w:jc w:val="both"/>
          </w:pPr>
        </w:pPrChange>
      </w:pPr>
      <w:r>
        <w:rPr>
          <w:sz w:val="24"/>
          <w:szCs w:val="24"/>
        </w:rPr>
        <w:lastRenderedPageBreak/>
        <w:t>Représentation de la méthodologie SCRUM :</w:t>
      </w:r>
    </w:p>
    <w:p w:rsidR="00E021BD" w:rsidRDefault="00E021BD" w:rsidP="004C7732">
      <w:pPr>
        <w:jc w:val="both"/>
      </w:pPr>
      <w:r>
        <w:rPr>
          <w:noProof/>
        </w:rPr>
        <w:drawing>
          <wp:inline distT="0" distB="0" distL="0" distR="0">
            <wp:extent cx="5753100" cy="2543175"/>
            <wp:effectExtent l="19050" t="0" r="0" b="0"/>
            <wp:docPr id="47" name="Image 30"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pasampito\Desktop\Capture.PNG"/>
                    <pic:cNvPicPr>
                      <a:picLocks noChangeAspect="1" noChangeArrowheads="1"/>
                    </pic:cNvPicPr>
                  </pic:nvPicPr>
                  <pic:blipFill>
                    <a:blip r:embed="rId54"/>
                    <a:srcRect/>
                    <a:stretch>
                      <a:fillRect/>
                    </a:stretch>
                  </pic:blipFill>
                  <pic:spPr bwMode="auto">
                    <a:xfrm>
                      <a:off x="0" y="0"/>
                      <a:ext cx="5753100" cy="2543175"/>
                    </a:xfrm>
                    <a:prstGeom prst="rect">
                      <a:avLst/>
                    </a:prstGeom>
                    <a:noFill/>
                    <a:ln w="9525">
                      <a:noFill/>
                      <a:miter lim="800000"/>
                      <a:headEnd/>
                      <a:tailEnd/>
                    </a:ln>
                  </pic:spPr>
                </pic:pic>
              </a:graphicData>
            </a:graphic>
          </wp:inline>
        </w:drawing>
      </w:r>
    </w:p>
    <w:p w:rsidR="00354474" w:rsidRDefault="00E021BD" w:rsidP="00D13F8D">
      <w:pPr>
        <w:pStyle w:val="Sous-titre"/>
      </w:pPr>
      <w:bookmarkStart w:id="432" w:name="_Toc9399879"/>
      <w:r w:rsidRPr="00E021BD">
        <w:t>Vue d’ensemble de la méthode SCRUM</w:t>
      </w:r>
      <w:bookmarkEnd w:id="432"/>
    </w:p>
    <w:p w:rsidR="00E021BD" w:rsidRPr="00DF0996" w:rsidRDefault="00E021BD" w:rsidP="004C7732">
      <w:pPr>
        <w:jc w:val="both"/>
        <w:rPr>
          <w:sz w:val="24"/>
          <w:szCs w:val="24"/>
        </w:rPr>
      </w:pPr>
    </w:p>
    <w:p w:rsidR="00E021BD" w:rsidRPr="00DF0996" w:rsidRDefault="00E021BD" w:rsidP="00D47E7E">
      <w:pPr>
        <w:pStyle w:val="Paragraphedeliste"/>
        <w:numPr>
          <w:ilvl w:val="0"/>
          <w:numId w:val="5"/>
        </w:numPr>
        <w:jc w:val="both"/>
        <w:rPr>
          <w:sz w:val="24"/>
          <w:szCs w:val="24"/>
        </w:rPr>
      </w:pPr>
      <w:r w:rsidRPr="00DF0996">
        <w:rPr>
          <w:sz w:val="24"/>
          <w:szCs w:val="24"/>
        </w:rPr>
        <w:t>Les rôles de SCRUM</w:t>
      </w:r>
      <w:del w:id="433" w:author="Toky Hajatiana RABOANARY" w:date="2019-07-05T18:07:00Z">
        <w:r w:rsidRPr="00DF0996" w:rsidDel="005159C6">
          <w:rPr>
            <w:sz w:val="24"/>
            <w:szCs w:val="24"/>
          </w:rPr>
          <w:delText>:</w:delText>
        </w:r>
      </w:del>
      <w:ins w:id="434" w:author="Toky Hajatiana RABOANARY" w:date="2019-07-05T18:07:00Z">
        <w:r w:rsidR="005159C6">
          <w:rPr>
            <w:sz w:val="24"/>
            <w:szCs w:val="24"/>
          </w:rPr>
          <w:t> :</w:t>
        </w:r>
      </w:ins>
    </w:p>
    <w:p w:rsidR="00E021BD" w:rsidRPr="00DF0996" w:rsidRDefault="00E021BD">
      <w:pPr>
        <w:ind w:firstLine="644"/>
        <w:jc w:val="both"/>
        <w:rPr>
          <w:sz w:val="24"/>
          <w:szCs w:val="24"/>
        </w:rPr>
        <w:pPrChange w:id="435" w:author="Toky Hajatiana RABOANARY" w:date="2019-07-05T18:07:00Z">
          <w:pPr>
            <w:jc w:val="both"/>
          </w:pPr>
        </w:pPrChange>
      </w:pPr>
      <w:r w:rsidRPr="00DF0996">
        <w:rPr>
          <w:sz w:val="24"/>
          <w:szCs w:val="24"/>
        </w:rPr>
        <w:t>Dans Scrum, il y a trois rôles : le Product Owner, l’Equipe, et le ScrumMaster. Ensemble ils forment l’Equipe Scrum.</w:t>
      </w:r>
    </w:p>
    <w:p w:rsidR="00E021BD" w:rsidRPr="00DF0996" w:rsidRDefault="00E021BD">
      <w:pPr>
        <w:ind w:firstLine="644"/>
        <w:jc w:val="both"/>
        <w:rPr>
          <w:sz w:val="24"/>
          <w:szCs w:val="24"/>
        </w:rPr>
        <w:pPrChange w:id="436" w:author="Toky Hajatiana RABOANARY" w:date="2019-07-05T18:07:00Z">
          <w:pPr>
            <w:jc w:val="both"/>
          </w:pPr>
        </w:pPrChange>
      </w:pPr>
      <w:r w:rsidRPr="00DF0996">
        <w:rPr>
          <w:sz w:val="24"/>
          <w:szCs w:val="24"/>
        </w:rPr>
        <w:t>Le Product Owner est chargé de maximiser le retour sur investissement en identifiant les fonctionnalités du produit, en les transférant dans une liste priorisée, en choisissant celles qui doivent être en tête de liste pour le prochain Sprint, et en re-priorisant et en affinant continuellement cette liste.</w:t>
      </w:r>
    </w:p>
    <w:p w:rsidR="00E021BD" w:rsidRPr="00DF0996" w:rsidRDefault="00E021BD">
      <w:pPr>
        <w:ind w:firstLine="644"/>
        <w:jc w:val="both"/>
        <w:rPr>
          <w:sz w:val="24"/>
          <w:szCs w:val="24"/>
        </w:rPr>
        <w:pPrChange w:id="437" w:author="Toky Hajatiana RABOANARY" w:date="2019-07-05T18:07:00Z">
          <w:pPr>
            <w:jc w:val="both"/>
          </w:pPr>
        </w:pPrChange>
      </w:pPr>
      <w:r w:rsidRPr="00DF0996">
        <w:rPr>
          <w:sz w:val="24"/>
          <w:szCs w:val="24"/>
        </w:rPr>
        <w:t>L’équipe (également appelée Equipe de Développement) construit le produit qui est défini pas le Product Owner : une application ou un site web par exemple. Dans Scrum, l’Equipe est « plurifonctionnelle » : elle inclut toute l’expertise nécessaire pour fournir une version du produit potentiellement livrable à chaque Sprint. Elle est également « auto organisée » (autogérée), avec un grand degré d’autonomie et de responsabilité. L’équipe décide des éléments à implémenter dans un Sprint (éléments issus de la liste proposée par le Product Owner), et des moyens les plus adaptés pour réaliser cet objectif.</w:t>
      </w:r>
    </w:p>
    <w:p w:rsidR="00E021BD" w:rsidRPr="00DF0996" w:rsidRDefault="00E021BD">
      <w:pPr>
        <w:ind w:firstLine="644"/>
        <w:jc w:val="both"/>
        <w:rPr>
          <w:sz w:val="24"/>
          <w:szCs w:val="24"/>
        </w:rPr>
        <w:pPrChange w:id="438" w:author="Toky Hajatiana RABOANARY" w:date="2019-07-05T18:07:00Z">
          <w:pPr>
            <w:jc w:val="both"/>
          </w:pPr>
        </w:pPrChange>
      </w:pPr>
      <w:r w:rsidRPr="00DF0996">
        <w:rPr>
          <w:sz w:val="24"/>
          <w:szCs w:val="24"/>
        </w:rPr>
        <w:t>Le ScrumMaster aide le groupe à apprendre et à appliquer Scrum afin que la valeur métier se matérialise. Le ScrumMaster fait tout ce qui est en son pouvoir pour aider l’Equipe, le Product Owner et l’organisation à réussir le projet. Le ScrumMaster n’est pas le manager de l’Equipe, ni même un chef de projet, un chef d’équipe ou un représentant de l’Equipe. Son rôle est plutôt de servir l’Equipe; il aide à supprimer les obstacles, protège l’Equipe des interférences extérieures, et facilite l’adoption par l’Equipe des pratiques modernes du développement</w:t>
      </w:r>
    </w:p>
    <w:p w:rsidR="00E021BD" w:rsidRDefault="00E021BD" w:rsidP="00D47E7E">
      <w:pPr>
        <w:pStyle w:val="Paragraphedeliste"/>
        <w:numPr>
          <w:ilvl w:val="0"/>
          <w:numId w:val="5"/>
        </w:numPr>
        <w:jc w:val="both"/>
      </w:pPr>
      <w:r w:rsidRPr="00E021BD">
        <w:lastRenderedPageBreak/>
        <w:t>Le product Backlog:</w:t>
      </w:r>
    </w:p>
    <w:p w:rsidR="00E021BD" w:rsidRPr="00DF0996" w:rsidRDefault="00E021BD">
      <w:pPr>
        <w:ind w:firstLine="644"/>
        <w:jc w:val="both"/>
        <w:rPr>
          <w:sz w:val="24"/>
          <w:szCs w:val="24"/>
        </w:rPr>
        <w:pPrChange w:id="439" w:author="Toky Hajatiana RABOANARY" w:date="2019-07-05T18:08:00Z">
          <w:pPr>
            <w:jc w:val="both"/>
          </w:pPr>
        </w:pPrChange>
      </w:pPr>
      <w:r w:rsidRPr="00DF0996">
        <w:rPr>
          <w:sz w:val="24"/>
          <w:szCs w:val="24"/>
        </w:rPr>
        <w:t>Quand un groupe décide de passer à Scrum, avant même de démarrer le premier Sprint, il a besoin d’un Product Backlog, c’est à dire une liste priorisée (ordonnée 1, 2, 3, …) de caractéristiques orientées client. Le Product Backlog existe (et évolue) tout au long de la vie du produit; c’est la feuille de route du produit. Tout au long du projet, le Product Backlog centralise la liste de « tout ce qui peut être fait par l’Equipe, par ordre de priorité ». Il n’existe qu’un seul Product Backlog pour un produit; le Product Owner est donc nécessaire pour décider des priorisations sur l’ensemble du périmètre, en maintenant les intérêts des parties prenantes (Equipe incluse).</w:t>
      </w:r>
    </w:p>
    <w:p w:rsidR="00E021BD" w:rsidRDefault="00E021BD" w:rsidP="004C7732">
      <w:pPr>
        <w:jc w:val="both"/>
      </w:pPr>
      <w:r>
        <w:rPr>
          <w:noProof/>
        </w:rPr>
        <w:drawing>
          <wp:inline distT="0" distB="0" distL="0" distR="0">
            <wp:extent cx="5753100" cy="2857500"/>
            <wp:effectExtent l="19050" t="0" r="0" b="0"/>
            <wp:docPr id="48" name="Image 31"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pasampito\Desktop\Capture.PNG"/>
                    <pic:cNvPicPr>
                      <a:picLocks noChangeAspect="1" noChangeArrowheads="1"/>
                    </pic:cNvPicPr>
                  </pic:nvPicPr>
                  <pic:blipFill>
                    <a:blip r:embed="rId55"/>
                    <a:srcRect/>
                    <a:stretch>
                      <a:fillRect/>
                    </a:stretch>
                  </pic:blipFill>
                  <pic:spPr bwMode="auto">
                    <a:xfrm>
                      <a:off x="0" y="0"/>
                      <a:ext cx="5753100" cy="2857500"/>
                    </a:xfrm>
                    <a:prstGeom prst="rect">
                      <a:avLst/>
                    </a:prstGeom>
                    <a:noFill/>
                    <a:ln w="9525">
                      <a:noFill/>
                      <a:miter lim="800000"/>
                      <a:headEnd/>
                      <a:tailEnd/>
                    </a:ln>
                  </pic:spPr>
                </pic:pic>
              </a:graphicData>
            </a:graphic>
          </wp:inline>
        </w:drawing>
      </w:r>
    </w:p>
    <w:p w:rsidR="00A354F8" w:rsidRPr="00A354F8" w:rsidRDefault="00E021BD" w:rsidP="00A354F8">
      <w:pPr>
        <w:pStyle w:val="Titre"/>
      </w:pPr>
      <w:bookmarkStart w:id="440" w:name="_Toc9399921"/>
      <w:r w:rsidRPr="00E021BD">
        <w:t>Le product Backlog</w:t>
      </w:r>
      <w:bookmarkEnd w:id="440"/>
    </w:p>
    <w:p w:rsidR="00E021BD" w:rsidRDefault="00E021BD" w:rsidP="004C7732">
      <w:pPr>
        <w:jc w:val="both"/>
      </w:pPr>
    </w:p>
    <w:p w:rsidR="008F28B0" w:rsidRPr="00FE0753" w:rsidRDefault="008F28B0" w:rsidP="00D47E7E">
      <w:pPr>
        <w:pStyle w:val="Paragraphedeliste"/>
        <w:numPr>
          <w:ilvl w:val="0"/>
          <w:numId w:val="5"/>
        </w:numPr>
        <w:jc w:val="both"/>
        <w:rPr>
          <w:sz w:val="24"/>
          <w:szCs w:val="24"/>
        </w:rPr>
      </w:pPr>
      <w:r w:rsidRPr="00FE0753">
        <w:rPr>
          <w:sz w:val="24"/>
          <w:szCs w:val="24"/>
        </w:rPr>
        <w:t>La définition de terminé:</w:t>
      </w:r>
    </w:p>
    <w:p w:rsidR="008F28B0" w:rsidRPr="00FE0753" w:rsidRDefault="008F28B0">
      <w:pPr>
        <w:ind w:firstLine="644"/>
        <w:jc w:val="both"/>
        <w:rPr>
          <w:sz w:val="24"/>
          <w:szCs w:val="24"/>
        </w:rPr>
        <w:pPrChange w:id="441" w:author="Toky Hajatiana RABOANARY" w:date="2019-07-05T18:08:00Z">
          <w:pPr>
            <w:jc w:val="both"/>
          </w:pPr>
        </w:pPrChange>
      </w:pPr>
      <w:r w:rsidRPr="00FE0753">
        <w:rPr>
          <w:sz w:val="24"/>
          <w:szCs w:val="24"/>
        </w:rPr>
        <w:t>Chaque Sprint doit produire ce qui est officiellement appelé un Incrément du Produit</w:t>
      </w:r>
    </w:p>
    <w:p w:rsidR="008F28B0" w:rsidRPr="00FE0753" w:rsidDel="005159C6" w:rsidRDefault="008F28B0">
      <w:pPr>
        <w:ind w:firstLine="644"/>
        <w:jc w:val="both"/>
        <w:rPr>
          <w:del w:id="442" w:author="Toky Hajatiana RABOANARY" w:date="2019-07-05T18:08:00Z"/>
          <w:sz w:val="24"/>
          <w:szCs w:val="24"/>
        </w:rPr>
        <w:pPrChange w:id="443" w:author="Toky Hajatiana RABOANARY" w:date="2019-07-05T18:08:00Z">
          <w:pPr>
            <w:jc w:val="both"/>
          </w:pPr>
        </w:pPrChange>
      </w:pPr>
      <w:r w:rsidRPr="00FE0753">
        <w:rPr>
          <w:sz w:val="24"/>
          <w:szCs w:val="24"/>
        </w:rPr>
        <w:t>Potentiellement Livrable. Avant de démarrer le premier Sprint, le Product Owner, l’Equipe et le ScrumMaster doivent passer en revue les pré-requis permettant d’affirmer qu’un élément du Product Backlog est potentiellement livrable. Toutes les activités nécessaires au déploiement du produit doivent être ajoutées à la définition de Potentiellement Livrable et doivent ainsi être réalisées au cours du Sprint.</w:t>
      </w:r>
    </w:p>
    <w:p w:rsidR="008F28B0" w:rsidRPr="00FE0753" w:rsidRDefault="008F28B0">
      <w:pPr>
        <w:ind w:firstLine="644"/>
        <w:jc w:val="both"/>
        <w:rPr>
          <w:sz w:val="24"/>
          <w:szCs w:val="24"/>
        </w:rPr>
        <w:pPrChange w:id="444" w:author="Toky Hajatiana RABOANARY" w:date="2019-07-05T18:08:00Z">
          <w:pPr>
            <w:jc w:val="both"/>
          </w:pPr>
        </w:pPrChange>
      </w:pPr>
    </w:p>
    <w:p w:rsidR="00A05946" w:rsidRPr="00FE0753" w:rsidRDefault="00A05946" w:rsidP="00D47E7E">
      <w:pPr>
        <w:pStyle w:val="Paragraphedeliste"/>
        <w:numPr>
          <w:ilvl w:val="0"/>
          <w:numId w:val="5"/>
        </w:numPr>
        <w:jc w:val="both"/>
        <w:rPr>
          <w:sz w:val="24"/>
          <w:szCs w:val="24"/>
        </w:rPr>
      </w:pPr>
      <w:r w:rsidRPr="00FE0753">
        <w:rPr>
          <w:sz w:val="24"/>
          <w:szCs w:val="24"/>
        </w:rPr>
        <w:t>La planification de Sprint:</w:t>
      </w:r>
    </w:p>
    <w:p w:rsidR="00A05946" w:rsidRPr="00FE0753" w:rsidRDefault="00A05946">
      <w:pPr>
        <w:ind w:firstLine="644"/>
        <w:jc w:val="both"/>
        <w:rPr>
          <w:sz w:val="24"/>
          <w:szCs w:val="24"/>
        </w:rPr>
        <w:pPrChange w:id="445" w:author="Toky Hajatiana RABOANARY" w:date="2019-07-05T18:08:00Z">
          <w:pPr>
            <w:jc w:val="both"/>
          </w:pPr>
        </w:pPrChange>
      </w:pPr>
      <w:r w:rsidRPr="00FE0753">
        <w:rPr>
          <w:sz w:val="24"/>
          <w:szCs w:val="24"/>
        </w:rPr>
        <w:t>Résumé : réunion de préparation d’un Sprint, typiquement divisée en deux parties (la première partie c’est le « quoi » et la seconde partie c’est le « comment »).</w:t>
      </w:r>
    </w:p>
    <w:p w:rsidR="00A05946" w:rsidRPr="00FE0753" w:rsidRDefault="00A05946" w:rsidP="004C7732">
      <w:pPr>
        <w:jc w:val="both"/>
        <w:rPr>
          <w:sz w:val="24"/>
          <w:szCs w:val="24"/>
        </w:rPr>
      </w:pPr>
      <w:r w:rsidRPr="00FE0753">
        <w:rPr>
          <w:sz w:val="24"/>
          <w:szCs w:val="24"/>
        </w:rPr>
        <w:lastRenderedPageBreak/>
        <w:t>Participants : Partie une : Product Owner, Equipe, ScrumMaster. Partie deux : Equipe,</w:t>
      </w:r>
    </w:p>
    <w:p w:rsidR="00A05946" w:rsidRPr="00FE0753" w:rsidRDefault="00A05946" w:rsidP="004C7732">
      <w:pPr>
        <w:jc w:val="both"/>
        <w:rPr>
          <w:sz w:val="24"/>
          <w:szCs w:val="24"/>
        </w:rPr>
      </w:pPr>
      <w:r w:rsidRPr="00FE0753">
        <w:rPr>
          <w:sz w:val="24"/>
          <w:szCs w:val="24"/>
        </w:rPr>
        <w:t>ScrumMaster, Product Owner (optionnel, mais doit être disponible pour toutes questions).</w:t>
      </w:r>
    </w:p>
    <w:p w:rsidR="00A05946" w:rsidRPr="00FE0753" w:rsidRDefault="00A05946">
      <w:pPr>
        <w:ind w:firstLine="708"/>
        <w:jc w:val="both"/>
        <w:rPr>
          <w:sz w:val="24"/>
          <w:szCs w:val="24"/>
        </w:rPr>
        <w:pPrChange w:id="446" w:author="Toky Hajatiana RABOANARY" w:date="2019-07-05T18:08:00Z">
          <w:pPr>
            <w:jc w:val="both"/>
          </w:pPr>
        </w:pPrChange>
      </w:pPr>
      <w:r w:rsidRPr="00FE0753">
        <w:rPr>
          <w:sz w:val="24"/>
          <w:szCs w:val="24"/>
        </w:rPr>
        <w:t>Durée : chaque partie est limitée à une heure par semaine de Sprint.</w:t>
      </w:r>
    </w:p>
    <w:p w:rsidR="00A05946" w:rsidRPr="00FE0753" w:rsidRDefault="00A05946">
      <w:pPr>
        <w:ind w:firstLine="708"/>
        <w:jc w:val="both"/>
        <w:rPr>
          <w:sz w:val="24"/>
          <w:szCs w:val="24"/>
        </w:rPr>
        <w:pPrChange w:id="447" w:author="Toky Hajatiana RABOANARY" w:date="2019-07-05T18:08:00Z">
          <w:pPr>
            <w:jc w:val="both"/>
          </w:pPr>
        </w:pPrChange>
      </w:pPr>
      <w:r w:rsidRPr="00FE0753">
        <w:rPr>
          <w:sz w:val="24"/>
          <w:szCs w:val="24"/>
        </w:rPr>
        <w:t>Au démarrage de chaque Sprint, la Réunion de Planification de Sprint a lieu. Cette réunion se divise en deux réunions distinctes, la première se nomme le Sprint Planning Partie Une.</w:t>
      </w:r>
    </w:p>
    <w:p w:rsidR="00A05946" w:rsidRPr="00FE0753" w:rsidRDefault="00A05946">
      <w:pPr>
        <w:ind w:firstLine="644"/>
        <w:jc w:val="both"/>
        <w:rPr>
          <w:sz w:val="24"/>
          <w:szCs w:val="24"/>
        </w:rPr>
        <w:pPrChange w:id="448" w:author="Toky Hajatiana RABOANARY" w:date="2019-07-05T18:08:00Z">
          <w:pPr>
            <w:jc w:val="both"/>
          </w:pPr>
        </w:pPrChange>
      </w:pPr>
      <w:r w:rsidRPr="00FE0753">
        <w:rPr>
          <w:sz w:val="24"/>
          <w:szCs w:val="24"/>
        </w:rPr>
        <w:t>Dans le Sprint Planning Partie Une, le Product Owner et l’Equipe passent en revue les éléments de forte priorité du Product Backlog et souhaités par le Product Owner pour ce Sprint. En général, ces éléments auront été parfaitement analysés lors d’un Sprint précédent (au cours d’une séance d’affinage du Product Backlog), de sorte que cette réunion n’aborde que des questions mineures de clarification. Lors de cette réunion, le Product Owner et l’Equipe discutent des objectifs et du contexte de ces éléments, dans le but d’éclairer l’Equipe sur la pensée du Product Owner.</w:t>
      </w:r>
    </w:p>
    <w:p w:rsidR="004C6037" w:rsidRDefault="004C6037" w:rsidP="004C7732">
      <w:pPr>
        <w:jc w:val="both"/>
      </w:pPr>
    </w:p>
    <w:p w:rsidR="004C6037" w:rsidRPr="00FE0753" w:rsidRDefault="004C6037" w:rsidP="00D47E7E">
      <w:pPr>
        <w:pStyle w:val="Paragraphedeliste"/>
        <w:numPr>
          <w:ilvl w:val="0"/>
          <w:numId w:val="5"/>
        </w:numPr>
        <w:jc w:val="both"/>
        <w:rPr>
          <w:sz w:val="24"/>
          <w:szCs w:val="24"/>
        </w:rPr>
      </w:pPr>
      <w:r w:rsidRPr="00FE0753">
        <w:rPr>
          <w:sz w:val="24"/>
          <w:szCs w:val="24"/>
        </w:rPr>
        <w:t>Le Daily Scrum:</w:t>
      </w:r>
    </w:p>
    <w:p w:rsidR="004C6037" w:rsidRPr="005159C6" w:rsidRDefault="004C6037">
      <w:pPr>
        <w:pStyle w:val="Paragraphedeliste"/>
        <w:numPr>
          <w:ilvl w:val="0"/>
          <w:numId w:val="62"/>
        </w:numPr>
        <w:jc w:val="both"/>
        <w:rPr>
          <w:sz w:val="24"/>
          <w:szCs w:val="24"/>
          <w:rPrChange w:id="449" w:author="Toky Hajatiana RABOANARY" w:date="2019-07-05T18:09:00Z">
            <w:rPr/>
          </w:rPrChange>
        </w:rPr>
        <w:pPrChange w:id="450" w:author="Toky Hajatiana RABOANARY" w:date="2019-07-05T18:09:00Z">
          <w:pPr>
            <w:jc w:val="both"/>
          </w:pPr>
        </w:pPrChange>
      </w:pPr>
      <w:r w:rsidRPr="005159C6">
        <w:rPr>
          <w:sz w:val="24"/>
          <w:szCs w:val="24"/>
          <w:rPrChange w:id="451" w:author="Toky Hajatiana RABOANARY" w:date="2019-07-05T18:09:00Z">
            <w:rPr/>
          </w:rPrChange>
        </w:rPr>
        <w:t>Résumé : suivi et coordination entre les membres de l’Equipe.</w:t>
      </w:r>
    </w:p>
    <w:p w:rsidR="004C6037" w:rsidRPr="005159C6" w:rsidRDefault="004C6037">
      <w:pPr>
        <w:pStyle w:val="Paragraphedeliste"/>
        <w:numPr>
          <w:ilvl w:val="0"/>
          <w:numId w:val="62"/>
        </w:numPr>
        <w:jc w:val="both"/>
        <w:rPr>
          <w:sz w:val="24"/>
          <w:szCs w:val="24"/>
          <w:rPrChange w:id="452" w:author="Toky Hajatiana RABOANARY" w:date="2019-07-05T18:09:00Z">
            <w:rPr/>
          </w:rPrChange>
        </w:rPr>
        <w:pPrChange w:id="453" w:author="Toky Hajatiana RABOANARY" w:date="2019-07-05T18:09:00Z">
          <w:pPr>
            <w:jc w:val="both"/>
          </w:pPr>
        </w:pPrChange>
      </w:pPr>
      <w:r w:rsidRPr="005159C6">
        <w:rPr>
          <w:sz w:val="24"/>
          <w:szCs w:val="24"/>
          <w:rPrChange w:id="454" w:author="Toky Hajatiana RABOANARY" w:date="2019-07-05T18:09:00Z">
            <w:rPr/>
          </w:rPrChange>
        </w:rPr>
        <w:t>Participants : l’ensemble de l’Equipe est requise ; le Product Owner est optionnel ; le ScrumMaster est généralement présent mais s’assure que l’Equipe est autonome.</w:t>
      </w:r>
    </w:p>
    <w:p w:rsidR="004C6037" w:rsidRPr="005159C6" w:rsidRDefault="004C6037">
      <w:pPr>
        <w:pStyle w:val="Paragraphedeliste"/>
        <w:numPr>
          <w:ilvl w:val="0"/>
          <w:numId w:val="62"/>
        </w:numPr>
        <w:jc w:val="both"/>
        <w:rPr>
          <w:sz w:val="24"/>
          <w:szCs w:val="24"/>
          <w:rPrChange w:id="455" w:author="Toky Hajatiana RABOANARY" w:date="2019-07-05T18:09:00Z">
            <w:rPr/>
          </w:rPrChange>
        </w:rPr>
        <w:pPrChange w:id="456" w:author="Toky Hajatiana RABOANARY" w:date="2019-07-05T18:09:00Z">
          <w:pPr>
            <w:jc w:val="both"/>
          </w:pPr>
        </w:pPrChange>
      </w:pPr>
      <w:r w:rsidRPr="005159C6">
        <w:rPr>
          <w:sz w:val="24"/>
          <w:szCs w:val="24"/>
          <w:rPrChange w:id="457" w:author="Toky Hajatiana RABOANARY" w:date="2019-07-05T18:09:00Z">
            <w:rPr/>
          </w:rPrChange>
        </w:rPr>
        <w:t>Durée : 15 minutes maximum.</w:t>
      </w:r>
    </w:p>
    <w:p w:rsidR="003409D9" w:rsidRPr="00FE0753" w:rsidRDefault="003409D9">
      <w:pPr>
        <w:ind w:firstLine="644"/>
        <w:jc w:val="both"/>
        <w:rPr>
          <w:sz w:val="24"/>
          <w:szCs w:val="24"/>
        </w:rPr>
        <w:pPrChange w:id="458" w:author="Toky Hajatiana RABOANARY" w:date="2019-07-05T18:09:00Z">
          <w:pPr>
            <w:jc w:val="both"/>
          </w:pPr>
        </w:pPrChange>
      </w:pPr>
      <w:r w:rsidRPr="00FE0753">
        <w:rPr>
          <w:sz w:val="24"/>
          <w:szCs w:val="24"/>
        </w:rPr>
        <w:t>Dès que le Sprint débute, l’Equipe se lance dans une autre pratique fondamentale dans Scrum : le Daily Scrum. Il s’agit d’une réunion courte (15 minutes ou moins) qui se déroule chaque jour de travail à une heure fixe. Tout le monde au sein de l’Equipe y participe. Afin de garantir la brièveté de ce rendez-vous, il est recommandé que chacun se tienne debout. C’est l’opportunité pour l’Equipe de synchroniser ses travaux et d’échanger ensemble sur les obstacles rencontrés ou à venir.</w:t>
      </w:r>
    </w:p>
    <w:p w:rsidR="003409D9" w:rsidRPr="00FE0753" w:rsidDel="005159C6" w:rsidRDefault="003409D9">
      <w:pPr>
        <w:ind w:firstLine="644"/>
        <w:jc w:val="both"/>
        <w:rPr>
          <w:del w:id="459" w:author="Toky Hajatiana RABOANARY" w:date="2019-07-05T18:09:00Z"/>
          <w:sz w:val="24"/>
          <w:szCs w:val="24"/>
        </w:rPr>
        <w:pPrChange w:id="460" w:author="Toky Hajatiana RABOANARY" w:date="2019-07-05T18:09:00Z">
          <w:pPr>
            <w:jc w:val="both"/>
          </w:pPr>
        </w:pPrChange>
      </w:pPr>
      <w:r w:rsidRPr="00FE0753">
        <w:rPr>
          <w:sz w:val="24"/>
          <w:szCs w:val="24"/>
        </w:rPr>
        <w:t>Lors du Daily Scrum, chaque membre, un par un, expose successivement aux autres membres de l’Equipe trois points (et seulement trois): (1) Qu’a-t-il fait depuis la dernière réunion ; (2) que prévoit-il de faire jusqu’à la réunion suivante ; et (3) quels sont les points blocages ou les obstacles sur sa route. Il faut noter que le Daily Scrum n’est pas une réunion de suivi pour le reporting à un manager. C’est le moment privilégié pour une Equipe auto-organisée d’échanger sur la bonne marche de l’activité, et de se coordonner.</w:t>
      </w:r>
    </w:p>
    <w:p w:rsidR="00F96599" w:rsidRPr="00FE0753" w:rsidRDefault="00F96599">
      <w:pPr>
        <w:ind w:firstLine="644"/>
        <w:jc w:val="both"/>
        <w:rPr>
          <w:sz w:val="24"/>
          <w:szCs w:val="24"/>
        </w:rPr>
        <w:pPrChange w:id="461" w:author="Toky Hajatiana RABOANARY" w:date="2019-07-05T18:09:00Z">
          <w:pPr>
            <w:jc w:val="both"/>
          </w:pPr>
        </w:pPrChange>
      </w:pPr>
    </w:p>
    <w:p w:rsidR="00F96599" w:rsidRPr="00FE0753" w:rsidRDefault="00F96599" w:rsidP="00D47E7E">
      <w:pPr>
        <w:pStyle w:val="Paragraphedeliste"/>
        <w:numPr>
          <w:ilvl w:val="0"/>
          <w:numId w:val="5"/>
        </w:numPr>
        <w:jc w:val="both"/>
        <w:rPr>
          <w:sz w:val="24"/>
          <w:szCs w:val="24"/>
        </w:rPr>
      </w:pPr>
      <w:r w:rsidRPr="00FE0753">
        <w:rPr>
          <w:sz w:val="24"/>
          <w:szCs w:val="24"/>
        </w:rPr>
        <w:t>La rétrospective de Sprint</w:t>
      </w:r>
      <w:ins w:id="462" w:author="Toky Hajatiana RABOANARY" w:date="2019-07-05T18:09:00Z">
        <w:r w:rsidR="005159C6">
          <w:rPr>
            <w:sz w:val="24"/>
            <w:szCs w:val="24"/>
          </w:rPr>
          <w:t> :</w:t>
        </w:r>
      </w:ins>
      <w:del w:id="463" w:author="Toky Hajatiana RABOANARY" w:date="2019-07-05T18:09:00Z">
        <w:r w:rsidRPr="00FE0753" w:rsidDel="005159C6">
          <w:rPr>
            <w:sz w:val="24"/>
            <w:szCs w:val="24"/>
          </w:rPr>
          <w:delText>:</w:delText>
        </w:r>
      </w:del>
    </w:p>
    <w:p w:rsidR="00F96599" w:rsidRPr="005159C6" w:rsidRDefault="00F96599">
      <w:pPr>
        <w:pStyle w:val="Paragraphedeliste"/>
        <w:numPr>
          <w:ilvl w:val="0"/>
          <w:numId w:val="63"/>
        </w:numPr>
        <w:jc w:val="both"/>
        <w:rPr>
          <w:sz w:val="24"/>
          <w:szCs w:val="24"/>
          <w:rPrChange w:id="464" w:author="Toky Hajatiana RABOANARY" w:date="2019-07-05T18:09:00Z">
            <w:rPr/>
          </w:rPrChange>
        </w:rPr>
        <w:pPrChange w:id="465" w:author="Toky Hajatiana RABOANARY" w:date="2019-07-05T18:09:00Z">
          <w:pPr>
            <w:jc w:val="both"/>
          </w:pPr>
        </w:pPrChange>
      </w:pPr>
      <w:r w:rsidRPr="005159C6">
        <w:rPr>
          <w:sz w:val="24"/>
          <w:szCs w:val="24"/>
          <w:rPrChange w:id="466" w:author="Toky Hajatiana RABOANARY" w:date="2019-07-05T18:09:00Z">
            <w:rPr/>
          </w:rPrChange>
        </w:rPr>
        <w:t>Résumé : inspection et adaptation du processus et de l’environnement.</w:t>
      </w:r>
    </w:p>
    <w:p w:rsidR="00F96599" w:rsidRPr="005159C6" w:rsidRDefault="00F96599">
      <w:pPr>
        <w:pStyle w:val="Paragraphedeliste"/>
        <w:numPr>
          <w:ilvl w:val="0"/>
          <w:numId w:val="63"/>
        </w:numPr>
        <w:jc w:val="both"/>
        <w:rPr>
          <w:sz w:val="24"/>
          <w:szCs w:val="24"/>
          <w:rPrChange w:id="467" w:author="Toky Hajatiana RABOANARY" w:date="2019-07-05T18:09:00Z">
            <w:rPr/>
          </w:rPrChange>
        </w:rPr>
        <w:pPrChange w:id="468" w:author="Toky Hajatiana RABOANARY" w:date="2019-07-05T18:09:00Z">
          <w:pPr>
            <w:jc w:val="both"/>
          </w:pPr>
        </w:pPrChange>
      </w:pPr>
      <w:r w:rsidRPr="005159C6">
        <w:rPr>
          <w:sz w:val="24"/>
          <w:szCs w:val="24"/>
          <w:rPrChange w:id="469" w:author="Toky Hajatiana RABOANARY" w:date="2019-07-05T18:09:00Z">
            <w:rPr/>
          </w:rPrChange>
        </w:rPr>
        <w:lastRenderedPageBreak/>
        <w:t>Participants : l’Equipe, le SrumMaster, le Product Owner (optionnel). Toute autre partie prenante peut être invitée par l’Equipe, sans quoi elle n’est pas autorisée à y participer.</w:t>
      </w:r>
    </w:p>
    <w:p w:rsidR="00F96599" w:rsidRPr="005159C6" w:rsidRDefault="00F96599">
      <w:pPr>
        <w:pStyle w:val="Paragraphedeliste"/>
        <w:numPr>
          <w:ilvl w:val="0"/>
          <w:numId w:val="63"/>
        </w:numPr>
        <w:jc w:val="both"/>
        <w:rPr>
          <w:sz w:val="24"/>
          <w:szCs w:val="24"/>
          <w:rPrChange w:id="470" w:author="Toky Hajatiana RABOANARY" w:date="2019-07-05T18:09:00Z">
            <w:rPr/>
          </w:rPrChange>
        </w:rPr>
        <w:pPrChange w:id="471" w:author="Toky Hajatiana RABOANARY" w:date="2019-07-05T18:09:00Z">
          <w:pPr>
            <w:jc w:val="both"/>
          </w:pPr>
        </w:pPrChange>
      </w:pPr>
      <w:r w:rsidRPr="005159C6">
        <w:rPr>
          <w:sz w:val="24"/>
          <w:szCs w:val="24"/>
          <w:rPrChange w:id="472" w:author="Toky Hajatiana RABOANARY" w:date="2019-07-05T18:09:00Z">
            <w:rPr/>
          </w:rPrChange>
        </w:rPr>
        <w:t>Durée : timebox de 45 minutes par semaine de Sprint.</w:t>
      </w:r>
    </w:p>
    <w:p w:rsidR="00F96599" w:rsidRPr="00FE0753" w:rsidRDefault="00F96599">
      <w:pPr>
        <w:ind w:firstLine="708"/>
        <w:jc w:val="both"/>
        <w:rPr>
          <w:sz w:val="24"/>
          <w:szCs w:val="24"/>
        </w:rPr>
        <w:pPrChange w:id="473" w:author="Toky Hajatiana RABOANARY" w:date="2019-07-05T18:09:00Z">
          <w:pPr>
            <w:jc w:val="both"/>
          </w:pPr>
        </w:pPrChange>
      </w:pPr>
      <w:r w:rsidRPr="00FE0753">
        <w:rPr>
          <w:sz w:val="24"/>
          <w:szCs w:val="24"/>
        </w:rPr>
        <w:t>La Revue de Sprint permet d’inspecter et d’adapter le produit. La Rétrospective de Sprint, qui suit la revue de Sprint, permet d’inspecter et d’adapter le processus et l’environnement. C’est l’opportunité pour l’Equipe d’échanger sur ce qui fonctionne bien et sur ce qui ne fonctionne pas, et de s’accorder sur des changements à expérimenter. Lors de cette rétrospective, le ScrumMaster peut prendre efficacement le rôle de facilitateur, mais il est souvent préférable de trouver une personne extérieure et neutre pour mener cette réunion. Une bonne approche consiste à s’échanger le rôle de facilitateur entre ScrumMaster pour les rétrospectives, ce qui favorise la pollinisation croisée parmi les Equipes.</w:t>
      </w:r>
    </w:p>
    <w:p w:rsidR="009B2BCE" w:rsidRDefault="009B2BCE" w:rsidP="004C7732">
      <w:pPr>
        <w:jc w:val="both"/>
      </w:pPr>
    </w:p>
    <w:p w:rsidR="009B2BCE" w:rsidRDefault="009B2BCE" w:rsidP="004C7732">
      <w:pPr>
        <w:jc w:val="both"/>
      </w:pPr>
    </w:p>
    <w:p w:rsidR="009B2BCE" w:rsidRDefault="009B2BCE" w:rsidP="004C7732">
      <w:pPr>
        <w:jc w:val="both"/>
      </w:pPr>
    </w:p>
    <w:p w:rsidR="009B2BCE" w:rsidRDefault="009B2BCE" w:rsidP="004C7732">
      <w:pPr>
        <w:jc w:val="both"/>
      </w:pPr>
    </w:p>
    <w:p w:rsidR="009B2BCE" w:rsidRDefault="009B2BCE" w:rsidP="004C7732">
      <w:pPr>
        <w:jc w:val="both"/>
      </w:pPr>
    </w:p>
    <w:p w:rsidR="009B2BCE" w:rsidRDefault="009B2BCE" w:rsidP="004C7732">
      <w:pPr>
        <w:jc w:val="both"/>
      </w:pPr>
    </w:p>
    <w:p w:rsidR="009B2BCE" w:rsidRDefault="009B2BCE" w:rsidP="004C7732">
      <w:pPr>
        <w:jc w:val="both"/>
      </w:pPr>
    </w:p>
    <w:p w:rsidR="009B2BCE" w:rsidRDefault="009B2BCE" w:rsidP="004C7732">
      <w:pPr>
        <w:jc w:val="both"/>
      </w:pPr>
    </w:p>
    <w:p w:rsidR="009B2BCE" w:rsidRDefault="009B2BCE" w:rsidP="004C7732">
      <w:pPr>
        <w:jc w:val="both"/>
      </w:pPr>
    </w:p>
    <w:p w:rsidR="009B2BCE" w:rsidRDefault="009B2BCE" w:rsidP="004C7732">
      <w:pPr>
        <w:jc w:val="both"/>
      </w:pPr>
    </w:p>
    <w:p w:rsidR="009B2BCE" w:rsidRDefault="009B2BCE" w:rsidP="004C7732">
      <w:pPr>
        <w:jc w:val="both"/>
      </w:pPr>
    </w:p>
    <w:p w:rsidR="00FE0753" w:rsidRDefault="00FE0753">
      <w:r>
        <w:br w:type="page"/>
      </w:r>
    </w:p>
    <w:p w:rsidR="009B2BCE" w:rsidRDefault="009C1435" w:rsidP="00D00B62">
      <w:pPr>
        <w:pStyle w:val="Titre2"/>
        <w:rPr>
          <w:ins w:id="474" w:author="Toky Hajatiana RABOANARY" w:date="2019-07-05T18:10:00Z"/>
        </w:rPr>
      </w:pPr>
      <w:bookmarkStart w:id="475" w:name="_Toc9400043"/>
      <w:r w:rsidRPr="009C1435">
        <w:lastRenderedPageBreak/>
        <w:t>CHAPITRE 4 : OUTILS</w:t>
      </w:r>
      <w:r w:rsidR="002461B9">
        <w:t xml:space="preserve"> DE CONCEPTION</w:t>
      </w:r>
      <w:bookmarkEnd w:id="475"/>
    </w:p>
    <w:p w:rsidR="005159C6" w:rsidRPr="005159C6" w:rsidRDefault="005159C6">
      <w:pPr>
        <w:pPrChange w:id="476" w:author="Toky Hajatiana RABOANARY" w:date="2019-07-05T18:10:00Z">
          <w:pPr>
            <w:pStyle w:val="Titre2"/>
          </w:pPr>
        </w:pPrChange>
      </w:pPr>
      <w:ins w:id="477" w:author="Toky Hajatiana RABOANARY" w:date="2019-07-05T18:10:00Z">
        <w:r>
          <w:t xml:space="preserve">(CONCEPTION ? Ionic Frqmework ? </w:t>
        </w:r>
        <w:proofErr w:type="gramStart"/>
        <w:r>
          <w:t>sao</w:t>
        </w:r>
        <w:proofErr w:type="gramEnd"/>
        <w:r>
          <w:t xml:space="preserve"> dia tokony hovaina ?)</w:t>
        </w:r>
      </w:ins>
    </w:p>
    <w:p w:rsidR="009B2BCE" w:rsidRPr="00FE0753" w:rsidRDefault="009B2BCE" w:rsidP="004C7732">
      <w:pPr>
        <w:jc w:val="both"/>
        <w:rPr>
          <w:sz w:val="24"/>
          <w:szCs w:val="24"/>
        </w:rPr>
      </w:pPr>
      <w:r w:rsidRPr="00FE0753">
        <w:rPr>
          <w:sz w:val="24"/>
          <w:szCs w:val="24"/>
        </w:rPr>
        <w:t xml:space="preserve">Pour ce projet, on </w:t>
      </w:r>
      <w:ins w:id="478" w:author="Toky Hajatiana RABOANARY" w:date="2019-07-05T18:10:00Z">
        <w:r w:rsidR="005159C6">
          <w:rPr>
            <w:sz w:val="24"/>
            <w:szCs w:val="24"/>
          </w:rPr>
          <w:t xml:space="preserve">a </w:t>
        </w:r>
      </w:ins>
      <w:del w:id="479" w:author="Toky Hajatiana RABOANARY" w:date="2019-07-05T18:10:00Z">
        <w:r w:rsidRPr="00FE0753" w:rsidDel="005159C6">
          <w:rPr>
            <w:sz w:val="24"/>
            <w:szCs w:val="24"/>
          </w:rPr>
          <w:delText xml:space="preserve">à </w:delText>
        </w:r>
      </w:del>
      <w:r w:rsidRPr="00FE0753">
        <w:rPr>
          <w:sz w:val="24"/>
          <w:szCs w:val="24"/>
        </w:rPr>
        <w:t>utilisé principalement</w:t>
      </w:r>
      <w:del w:id="480" w:author="Toky Hajatiana RABOANARY" w:date="2019-07-05T18:10:00Z">
        <w:r w:rsidRPr="00FE0753" w:rsidDel="005159C6">
          <w:rPr>
            <w:sz w:val="24"/>
            <w:szCs w:val="24"/>
          </w:rPr>
          <w:delText xml:space="preserve"> </w:delText>
        </w:r>
      </w:del>
      <w:ins w:id="481" w:author="Toky Hajatiana RABOANARY" w:date="2019-07-05T18:10:00Z">
        <w:r w:rsidR="005159C6">
          <w:rPr>
            <w:sz w:val="24"/>
            <w:szCs w:val="24"/>
          </w:rPr>
          <w:t> :</w:t>
        </w:r>
      </w:ins>
    </w:p>
    <w:p w:rsidR="009B2BCE" w:rsidRPr="00FE0753" w:rsidRDefault="009B2BCE" w:rsidP="00D47E7E">
      <w:pPr>
        <w:pStyle w:val="Paragraphedeliste"/>
        <w:numPr>
          <w:ilvl w:val="0"/>
          <w:numId w:val="4"/>
        </w:numPr>
        <w:jc w:val="both"/>
        <w:rPr>
          <w:sz w:val="24"/>
          <w:szCs w:val="24"/>
        </w:rPr>
      </w:pPr>
      <w:r w:rsidRPr="00FE0753">
        <w:rPr>
          <w:sz w:val="24"/>
          <w:szCs w:val="24"/>
        </w:rPr>
        <w:t>IONIC FRAMEWORK comme outil de programmation</w:t>
      </w:r>
      <w:ins w:id="482" w:author="Toky Hajatiana RABOANARY" w:date="2019-07-05T18:11:00Z">
        <w:r w:rsidR="005159C6">
          <w:rPr>
            <w:sz w:val="24"/>
            <w:szCs w:val="24"/>
          </w:rPr>
          <w:t>,</w:t>
        </w:r>
      </w:ins>
    </w:p>
    <w:p w:rsidR="009B2BCE" w:rsidRPr="00FE0753" w:rsidRDefault="009B2BCE" w:rsidP="00D47E7E">
      <w:pPr>
        <w:pStyle w:val="Paragraphedeliste"/>
        <w:numPr>
          <w:ilvl w:val="0"/>
          <w:numId w:val="4"/>
        </w:numPr>
        <w:jc w:val="both"/>
        <w:rPr>
          <w:sz w:val="24"/>
          <w:szCs w:val="24"/>
        </w:rPr>
      </w:pPr>
      <w:r w:rsidRPr="00FE0753">
        <w:rPr>
          <w:sz w:val="24"/>
          <w:szCs w:val="24"/>
        </w:rPr>
        <w:t xml:space="preserve">FIREBASE </w:t>
      </w:r>
      <w:del w:id="483" w:author="Toky Hajatiana RABOANARY" w:date="2019-07-05T18:11:00Z">
        <w:r w:rsidRPr="00FE0753" w:rsidDel="005159C6">
          <w:rPr>
            <w:sz w:val="24"/>
            <w:szCs w:val="24"/>
          </w:rPr>
          <w:delText xml:space="preserve">étant </w:delText>
        </w:r>
      </w:del>
      <w:ins w:id="484" w:author="Toky Hajatiana RABOANARY" w:date="2019-07-05T18:11:00Z">
        <w:r w:rsidR="005159C6">
          <w:rPr>
            <w:sz w:val="24"/>
            <w:szCs w:val="24"/>
          </w:rPr>
          <w:t>comme</w:t>
        </w:r>
        <w:r w:rsidR="005159C6" w:rsidRPr="00FE0753">
          <w:rPr>
            <w:sz w:val="24"/>
            <w:szCs w:val="24"/>
          </w:rPr>
          <w:t xml:space="preserve"> </w:t>
        </w:r>
      </w:ins>
      <w:r w:rsidRPr="00FE0753">
        <w:rPr>
          <w:sz w:val="24"/>
          <w:szCs w:val="24"/>
        </w:rPr>
        <w:t>le server de base de données</w:t>
      </w:r>
      <w:ins w:id="485" w:author="Toky Hajatiana RABOANARY" w:date="2019-07-05T18:11:00Z">
        <w:r w:rsidR="005159C6">
          <w:rPr>
            <w:sz w:val="24"/>
            <w:szCs w:val="24"/>
          </w:rPr>
          <w:t>,</w:t>
        </w:r>
      </w:ins>
    </w:p>
    <w:p w:rsidR="009B2BCE" w:rsidRPr="00FE0753" w:rsidRDefault="005B04F3" w:rsidP="00D47E7E">
      <w:pPr>
        <w:pStyle w:val="Paragraphedeliste"/>
        <w:numPr>
          <w:ilvl w:val="0"/>
          <w:numId w:val="4"/>
        </w:numPr>
        <w:jc w:val="both"/>
        <w:rPr>
          <w:sz w:val="24"/>
          <w:szCs w:val="24"/>
        </w:rPr>
      </w:pPr>
      <w:r w:rsidRPr="00FE0753">
        <w:rPr>
          <w:sz w:val="24"/>
          <w:szCs w:val="24"/>
        </w:rPr>
        <w:t>API Google qui contribue à la majorité des fonctionnalités</w:t>
      </w:r>
      <w:ins w:id="486" w:author="Toky Hajatiana RABOANARY" w:date="2019-07-05T18:11:00Z">
        <w:r w:rsidR="005159C6">
          <w:rPr>
            <w:sz w:val="24"/>
            <w:szCs w:val="24"/>
          </w:rPr>
          <w:t>,</w:t>
        </w:r>
      </w:ins>
    </w:p>
    <w:p w:rsidR="005B04F3" w:rsidRPr="00FE0753" w:rsidRDefault="008340E2" w:rsidP="00D47E7E">
      <w:pPr>
        <w:pStyle w:val="Paragraphedeliste"/>
        <w:numPr>
          <w:ilvl w:val="0"/>
          <w:numId w:val="4"/>
        </w:numPr>
        <w:jc w:val="both"/>
        <w:rPr>
          <w:sz w:val="24"/>
          <w:szCs w:val="24"/>
        </w:rPr>
      </w:pPr>
      <w:r w:rsidRPr="00FE0753">
        <w:rPr>
          <w:sz w:val="24"/>
          <w:szCs w:val="24"/>
        </w:rPr>
        <w:t>ADOBE PHOTOSHOP</w:t>
      </w:r>
      <w:r w:rsidR="005B04F3" w:rsidRPr="00FE0753">
        <w:rPr>
          <w:sz w:val="24"/>
          <w:szCs w:val="24"/>
        </w:rPr>
        <w:t xml:space="preserve"> pour la conception des maquettes graphiques</w:t>
      </w:r>
      <w:ins w:id="487" w:author="Toky Hajatiana RABOANARY" w:date="2019-07-05T18:11:00Z">
        <w:r w:rsidR="005159C6">
          <w:rPr>
            <w:sz w:val="24"/>
            <w:szCs w:val="24"/>
          </w:rPr>
          <w:t>.</w:t>
        </w:r>
      </w:ins>
    </w:p>
    <w:p w:rsidR="005B04F3" w:rsidRPr="00FE0753" w:rsidRDefault="005B04F3" w:rsidP="004C7732">
      <w:pPr>
        <w:jc w:val="both"/>
        <w:rPr>
          <w:sz w:val="24"/>
          <w:szCs w:val="24"/>
        </w:rPr>
      </w:pPr>
      <w:r w:rsidRPr="00FE0753">
        <w:rPr>
          <w:sz w:val="24"/>
          <w:szCs w:val="24"/>
        </w:rPr>
        <w:t xml:space="preserve">On </w:t>
      </w:r>
      <w:ins w:id="488" w:author="Toky Hajatiana RABOANARY" w:date="2019-07-05T18:10:00Z">
        <w:r w:rsidR="005159C6">
          <w:rPr>
            <w:sz w:val="24"/>
            <w:szCs w:val="24"/>
          </w:rPr>
          <w:t>a</w:t>
        </w:r>
      </w:ins>
      <w:del w:id="489" w:author="Toky Hajatiana RABOANARY" w:date="2019-07-05T18:10:00Z">
        <w:r w:rsidRPr="00FE0753" w:rsidDel="005159C6">
          <w:rPr>
            <w:sz w:val="24"/>
            <w:szCs w:val="24"/>
          </w:rPr>
          <w:delText>à</w:delText>
        </w:r>
      </w:del>
      <w:r w:rsidRPr="00FE0753">
        <w:rPr>
          <w:sz w:val="24"/>
          <w:szCs w:val="24"/>
        </w:rPr>
        <w:t xml:space="preserve"> aussi utilisé des outils complémentaires pendant la réalisation du projet :</w:t>
      </w:r>
    </w:p>
    <w:p w:rsidR="005B04F3" w:rsidRPr="00FE0753" w:rsidRDefault="005B04F3" w:rsidP="00D47E7E">
      <w:pPr>
        <w:pStyle w:val="Paragraphedeliste"/>
        <w:numPr>
          <w:ilvl w:val="0"/>
          <w:numId w:val="4"/>
        </w:numPr>
        <w:jc w:val="both"/>
        <w:rPr>
          <w:sz w:val="24"/>
          <w:szCs w:val="24"/>
        </w:rPr>
      </w:pPr>
      <w:r w:rsidRPr="00FE0753">
        <w:rPr>
          <w:sz w:val="24"/>
          <w:szCs w:val="24"/>
        </w:rPr>
        <w:t>TRELLO, qui permet de planifier les tâches</w:t>
      </w:r>
      <w:ins w:id="490" w:author="Toky Hajatiana RABOANARY" w:date="2019-07-05T18:11:00Z">
        <w:r w:rsidR="005159C6">
          <w:rPr>
            <w:sz w:val="24"/>
            <w:szCs w:val="24"/>
          </w:rPr>
          <w:t>,</w:t>
        </w:r>
      </w:ins>
    </w:p>
    <w:p w:rsidR="005B04F3" w:rsidRPr="00FE0753" w:rsidRDefault="005B04F3" w:rsidP="00D47E7E">
      <w:pPr>
        <w:pStyle w:val="Paragraphedeliste"/>
        <w:numPr>
          <w:ilvl w:val="0"/>
          <w:numId w:val="4"/>
        </w:numPr>
        <w:jc w:val="both"/>
        <w:rPr>
          <w:sz w:val="24"/>
          <w:szCs w:val="24"/>
        </w:rPr>
      </w:pPr>
      <w:r w:rsidRPr="00FE0753">
        <w:rPr>
          <w:sz w:val="24"/>
          <w:szCs w:val="24"/>
        </w:rPr>
        <w:t xml:space="preserve">GIT était </w:t>
      </w:r>
      <w:r w:rsidR="00DD5DCB" w:rsidRPr="00FE0753">
        <w:rPr>
          <w:sz w:val="24"/>
          <w:szCs w:val="24"/>
        </w:rPr>
        <w:t>la</w:t>
      </w:r>
      <w:r w:rsidRPr="00FE0753">
        <w:rPr>
          <w:sz w:val="24"/>
          <w:szCs w:val="24"/>
        </w:rPr>
        <w:t xml:space="preserve"> </w:t>
      </w:r>
      <w:r w:rsidR="00446405" w:rsidRPr="00FE0753">
        <w:rPr>
          <w:sz w:val="24"/>
          <w:szCs w:val="24"/>
        </w:rPr>
        <w:t>gestion</w:t>
      </w:r>
      <w:r w:rsidRPr="00FE0753">
        <w:rPr>
          <w:sz w:val="24"/>
          <w:szCs w:val="24"/>
        </w:rPr>
        <w:t xml:space="preserve"> de versionning</w:t>
      </w:r>
      <w:ins w:id="491" w:author="Toky Hajatiana RABOANARY" w:date="2019-07-05T18:11:00Z">
        <w:r w:rsidR="005159C6">
          <w:rPr>
            <w:sz w:val="24"/>
            <w:szCs w:val="24"/>
          </w:rPr>
          <w:t>.</w:t>
        </w:r>
      </w:ins>
    </w:p>
    <w:p w:rsidR="005B04F3" w:rsidRPr="009B2BCE" w:rsidRDefault="005B04F3" w:rsidP="004C7732">
      <w:pPr>
        <w:ind w:left="360"/>
        <w:jc w:val="both"/>
      </w:pPr>
    </w:p>
    <w:p w:rsidR="009C1435" w:rsidRDefault="002461B9" w:rsidP="00151053">
      <w:pPr>
        <w:pStyle w:val="Titre3"/>
        <w:numPr>
          <w:ilvl w:val="0"/>
          <w:numId w:val="27"/>
        </w:numPr>
      </w:pPr>
      <w:bookmarkStart w:id="492" w:name="_Toc9400044"/>
      <w:r>
        <w:t>IONIC</w:t>
      </w:r>
      <w:r w:rsidR="00383842">
        <w:t xml:space="preserve"> FRAMEWORK</w:t>
      </w:r>
      <w:bookmarkEnd w:id="492"/>
    </w:p>
    <w:p w:rsidR="00D00B62" w:rsidRPr="00FE0753" w:rsidRDefault="00D00B62" w:rsidP="00D00B62">
      <w:pPr>
        <w:rPr>
          <w:sz w:val="24"/>
          <w:szCs w:val="24"/>
        </w:rPr>
      </w:pPr>
      <w:r w:rsidRPr="00FE0753">
        <w:rPr>
          <w:sz w:val="24"/>
          <w:szCs w:val="24"/>
        </w:rPr>
        <w:t>Le logo se présente comme suit</w:t>
      </w:r>
      <w:r w:rsidR="00FE0753">
        <w:rPr>
          <w:sz w:val="24"/>
          <w:szCs w:val="24"/>
        </w:rPr>
        <w:t> :</w:t>
      </w:r>
    </w:p>
    <w:p w:rsidR="00F026D8" w:rsidRDefault="00F026D8" w:rsidP="004C7732">
      <w:pPr>
        <w:jc w:val="both"/>
      </w:pPr>
      <w:r>
        <w:rPr>
          <w:noProof/>
        </w:rPr>
        <w:drawing>
          <wp:anchor distT="0" distB="0" distL="114300" distR="114300" simplePos="0" relativeHeight="251668480" behindDoc="1" locked="0" layoutInCell="1" allowOverlap="1">
            <wp:simplePos x="0" y="0"/>
            <wp:positionH relativeFrom="column">
              <wp:posOffset>1424305</wp:posOffset>
            </wp:positionH>
            <wp:positionV relativeFrom="paragraph">
              <wp:posOffset>188595</wp:posOffset>
            </wp:positionV>
            <wp:extent cx="2971800" cy="981075"/>
            <wp:effectExtent l="19050" t="0" r="0" b="0"/>
            <wp:wrapTight wrapText="bothSides">
              <wp:wrapPolygon edited="0">
                <wp:start x="-138" y="0"/>
                <wp:lineTo x="-138" y="21390"/>
                <wp:lineTo x="21600" y="21390"/>
                <wp:lineTo x="21600" y="0"/>
                <wp:lineTo x="-138" y="0"/>
              </wp:wrapPolygon>
            </wp:wrapTight>
            <wp:docPr id="14" name="Image 2" descr="C:\Users\ampasampito\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asampito\Desktop\index.jpg"/>
                    <pic:cNvPicPr>
                      <a:picLocks noChangeAspect="1" noChangeArrowheads="1"/>
                    </pic:cNvPicPr>
                  </pic:nvPicPr>
                  <pic:blipFill>
                    <a:blip r:embed="rId56"/>
                    <a:srcRect/>
                    <a:stretch>
                      <a:fillRect/>
                    </a:stretch>
                  </pic:blipFill>
                  <pic:spPr bwMode="auto">
                    <a:xfrm>
                      <a:off x="0" y="0"/>
                      <a:ext cx="2971800" cy="981075"/>
                    </a:xfrm>
                    <a:prstGeom prst="rect">
                      <a:avLst/>
                    </a:prstGeom>
                    <a:noFill/>
                    <a:ln w="9525">
                      <a:noFill/>
                      <a:miter lim="800000"/>
                      <a:headEnd/>
                      <a:tailEnd/>
                    </a:ln>
                  </pic:spPr>
                </pic:pic>
              </a:graphicData>
            </a:graphic>
          </wp:anchor>
        </w:drawing>
      </w:r>
    </w:p>
    <w:p w:rsidR="00F026D8" w:rsidRDefault="00F026D8" w:rsidP="004C7732">
      <w:pPr>
        <w:jc w:val="both"/>
      </w:pPr>
    </w:p>
    <w:p w:rsidR="00F026D8" w:rsidRDefault="00F026D8" w:rsidP="004C7732">
      <w:pPr>
        <w:jc w:val="both"/>
      </w:pPr>
    </w:p>
    <w:p w:rsidR="00F026D8" w:rsidRDefault="00F026D8" w:rsidP="004C7732">
      <w:pPr>
        <w:jc w:val="both"/>
      </w:pPr>
    </w:p>
    <w:p w:rsidR="00F026D8" w:rsidRDefault="00F026D8" w:rsidP="00FE0753">
      <w:pPr>
        <w:pStyle w:val="Sous-titre"/>
      </w:pPr>
      <w:bookmarkStart w:id="493" w:name="_Toc9399880"/>
      <w:r>
        <w:t>Logo IONIC</w:t>
      </w:r>
      <w:bookmarkEnd w:id="493"/>
    </w:p>
    <w:p w:rsidR="00FE0753" w:rsidRPr="00FE0753" w:rsidRDefault="00FE0753" w:rsidP="00FE0753"/>
    <w:p w:rsidR="000D1FE0" w:rsidRDefault="000D1FE0" w:rsidP="00151053">
      <w:pPr>
        <w:pStyle w:val="Titre4"/>
        <w:numPr>
          <w:ilvl w:val="0"/>
          <w:numId w:val="28"/>
        </w:numPr>
      </w:pPr>
      <w:bookmarkStart w:id="494" w:name="_Toc9400045"/>
      <w:r>
        <w:t>FRAMEWORK</w:t>
      </w:r>
      <w:bookmarkEnd w:id="494"/>
    </w:p>
    <w:p w:rsidR="0064393D" w:rsidRDefault="0064393D" w:rsidP="00151053">
      <w:pPr>
        <w:pStyle w:val="Titre5"/>
        <w:numPr>
          <w:ilvl w:val="0"/>
          <w:numId w:val="29"/>
        </w:numPr>
      </w:pPr>
      <w:bookmarkStart w:id="495" w:name="_Toc9400046"/>
      <w:r>
        <w:t>Définition</w:t>
      </w:r>
      <w:bookmarkEnd w:id="495"/>
    </w:p>
    <w:p w:rsidR="0064393D" w:rsidRPr="00FE0753" w:rsidRDefault="0064393D">
      <w:pPr>
        <w:ind w:firstLine="708"/>
        <w:jc w:val="both"/>
        <w:rPr>
          <w:sz w:val="24"/>
          <w:szCs w:val="24"/>
        </w:rPr>
        <w:pPrChange w:id="496" w:author="Toky Hajatiana RABOANARY" w:date="2019-07-05T18:11:00Z">
          <w:pPr>
            <w:jc w:val="both"/>
          </w:pPr>
        </w:pPrChange>
      </w:pPr>
      <w:r w:rsidRPr="00FE0753">
        <w:rPr>
          <w:sz w:val="24"/>
          <w:szCs w:val="24"/>
        </w:rPr>
        <w:t>Un framework est un ensemble d'outils et de composants logiciels organisés conformément à un plan d'architecture et des patterns, l'ensemble formant ou promouvant un « squelette » de programme, un canevas. Il est souvent fourni sous la forme d'une bibliothèque logicielle et accompagné du plan de l'architecture cible du framework.</w:t>
      </w:r>
    </w:p>
    <w:p w:rsidR="00380248" w:rsidRPr="00FE0753" w:rsidRDefault="00776856">
      <w:pPr>
        <w:ind w:firstLine="708"/>
        <w:jc w:val="both"/>
        <w:rPr>
          <w:sz w:val="24"/>
          <w:szCs w:val="24"/>
        </w:rPr>
        <w:pPrChange w:id="497" w:author="Toky Hajatiana RABOANARY" w:date="2019-07-05T18:11:00Z">
          <w:pPr>
            <w:jc w:val="both"/>
          </w:pPr>
        </w:pPrChange>
      </w:pPr>
      <w:r w:rsidRPr="00FE0753">
        <w:rPr>
          <w:sz w:val="24"/>
          <w:szCs w:val="24"/>
        </w:rPr>
        <w:t>Un framework est conçu en vue d'aider les programmeurs dans leu</w:t>
      </w:r>
      <w:ins w:id="498" w:author="ampasampito" w:date="2019-11-17T19:51:00Z">
        <w:r w:rsidR="00F8599C">
          <w:rPr>
            <w:sz w:val="24"/>
            <w:szCs w:val="24"/>
          </w:rPr>
          <w:t> </w:t>
        </w:r>
        <w:proofErr w:type="gramStart"/>
        <w:r w:rsidR="00F8599C">
          <w:rPr>
            <w:sz w:val="24"/>
            <w:szCs w:val="24"/>
          </w:rPr>
          <w:t>:</w:t>
        </w:r>
      </w:ins>
      <w:bookmarkStart w:id="499" w:name="_GoBack"/>
      <w:bookmarkEnd w:id="499"/>
      <w:r w:rsidRPr="00FE0753">
        <w:rPr>
          <w:sz w:val="24"/>
          <w:szCs w:val="24"/>
        </w:rPr>
        <w:t>r</w:t>
      </w:r>
      <w:proofErr w:type="gramEnd"/>
      <w:r w:rsidRPr="00FE0753">
        <w:rPr>
          <w:sz w:val="24"/>
          <w:szCs w:val="24"/>
        </w:rPr>
        <w:t xml:space="preserve"> travail. L'organisation du framework vise la productivité maximale du programmeur qui va l'utiliser — gage de baisse des coûts de construction et maintenance du programme. Le contenu exact du framework est dicté par le type de programme et l'architecture cible pour lequel il est conçu.</w:t>
      </w:r>
    </w:p>
    <w:p w:rsidR="00380248" w:rsidRDefault="00380248" w:rsidP="00D00B62">
      <w:pPr>
        <w:pStyle w:val="Titre5"/>
      </w:pPr>
      <w:bookmarkStart w:id="500" w:name="_Toc9400047"/>
      <w:r>
        <w:lastRenderedPageBreak/>
        <w:t>Types de framework</w:t>
      </w:r>
      <w:bookmarkEnd w:id="500"/>
    </w:p>
    <w:p w:rsidR="00380248" w:rsidRPr="00FE0753" w:rsidRDefault="00380248">
      <w:pPr>
        <w:ind w:firstLine="708"/>
        <w:jc w:val="both"/>
        <w:rPr>
          <w:sz w:val="24"/>
          <w:szCs w:val="24"/>
        </w:rPr>
        <w:pPrChange w:id="501" w:author="Toky Hajatiana RABOANARY" w:date="2019-07-05T18:11:00Z">
          <w:pPr>
            <w:jc w:val="both"/>
          </w:pPr>
        </w:pPrChange>
      </w:pPr>
      <w:r w:rsidRPr="00FE0753">
        <w:rPr>
          <w:sz w:val="24"/>
          <w:szCs w:val="24"/>
        </w:rPr>
        <w:t>On trouve différents types de frameworks :</w:t>
      </w:r>
    </w:p>
    <w:p w:rsidR="00380248" w:rsidRDefault="00380248" w:rsidP="00151053">
      <w:pPr>
        <w:pStyle w:val="Titre6"/>
        <w:numPr>
          <w:ilvl w:val="0"/>
          <w:numId w:val="30"/>
        </w:numPr>
      </w:pPr>
      <w:r>
        <w:t xml:space="preserve"> </w:t>
      </w:r>
      <w:proofErr w:type="gramStart"/>
      <w:r>
        <w:t>frame</w:t>
      </w:r>
      <w:r w:rsidR="004B7774">
        <w:t>work</w:t>
      </w:r>
      <w:proofErr w:type="gramEnd"/>
      <w:r w:rsidR="004B7774">
        <w:t xml:space="preserve"> d'infrastructure système </w:t>
      </w:r>
    </w:p>
    <w:p w:rsidR="00380248" w:rsidRPr="000C3F1C" w:rsidRDefault="00380248">
      <w:pPr>
        <w:ind w:firstLine="708"/>
        <w:jc w:val="both"/>
        <w:rPr>
          <w:sz w:val="24"/>
          <w:szCs w:val="24"/>
        </w:rPr>
        <w:pPrChange w:id="502" w:author="Toky Hajatiana RABOANARY" w:date="2019-07-05T18:11:00Z">
          <w:pPr>
            <w:jc w:val="both"/>
          </w:pPr>
        </w:pPrChange>
      </w:pPr>
      <w:r w:rsidRPr="000C3F1C">
        <w:rPr>
          <w:sz w:val="24"/>
          <w:szCs w:val="24"/>
        </w:rPr>
        <w:t>Pour développer des systèmes d'exploitation, des interfaces graphiques, des outils de communication (exemple : Framework .Net, Struts) ;</w:t>
      </w:r>
    </w:p>
    <w:p w:rsidR="00380248" w:rsidRDefault="00380248" w:rsidP="004B7774">
      <w:pPr>
        <w:pStyle w:val="Titre6"/>
      </w:pPr>
      <w:proofErr w:type="gramStart"/>
      <w:r>
        <w:t>framework</w:t>
      </w:r>
      <w:proofErr w:type="gramEnd"/>
      <w:r>
        <w:t xml:space="preserve"> d'intégrati</w:t>
      </w:r>
      <w:r w:rsidR="004B7774">
        <w:t xml:space="preserve">on intergicielle (middleware) </w:t>
      </w:r>
    </w:p>
    <w:p w:rsidR="00380248" w:rsidRPr="000C3F1C" w:rsidRDefault="00380248">
      <w:pPr>
        <w:ind w:firstLine="708"/>
        <w:jc w:val="both"/>
        <w:rPr>
          <w:sz w:val="24"/>
          <w:szCs w:val="24"/>
        </w:rPr>
        <w:pPrChange w:id="503" w:author="Toky Hajatiana RABOANARY" w:date="2019-07-05T18:11:00Z">
          <w:pPr>
            <w:jc w:val="both"/>
          </w:pPr>
        </w:pPrChange>
      </w:pPr>
      <w:r w:rsidRPr="000C3F1C">
        <w:rPr>
          <w:sz w:val="24"/>
          <w:szCs w:val="24"/>
        </w:rPr>
        <w:t>Pour fédérer des applications hétérogènes. Pour mettre à disposition différentes technologies sous la forme d'une interface unique ;</w:t>
      </w:r>
    </w:p>
    <w:p w:rsidR="00380248" w:rsidRDefault="004B7774" w:rsidP="004B7774">
      <w:pPr>
        <w:pStyle w:val="Titre6"/>
      </w:pPr>
      <w:proofErr w:type="gramStart"/>
      <w:r>
        <w:t>frameworks</w:t>
      </w:r>
      <w:proofErr w:type="gramEnd"/>
      <w:r>
        <w:t xml:space="preserve"> d'entreprise </w:t>
      </w:r>
    </w:p>
    <w:p w:rsidR="00380248" w:rsidRPr="000C3F1C" w:rsidRDefault="00380248">
      <w:pPr>
        <w:ind w:firstLine="708"/>
        <w:jc w:val="both"/>
        <w:rPr>
          <w:sz w:val="24"/>
          <w:szCs w:val="24"/>
        </w:rPr>
        <w:pPrChange w:id="504" w:author="Toky Hajatiana RABOANARY" w:date="2019-07-05T18:11:00Z">
          <w:pPr>
            <w:jc w:val="both"/>
          </w:pPr>
        </w:pPrChange>
      </w:pPr>
      <w:r w:rsidRPr="000C3F1C">
        <w:rPr>
          <w:sz w:val="24"/>
          <w:szCs w:val="24"/>
        </w:rPr>
        <w:t>Pour développer des applications spécifiques au secteur d'activité de l'entreprise ;</w:t>
      </w:r>
    </w:p>
    <w:p w:rsidR="00380248" w:rsidRDefault="00380248" w:rsidP="004B7774">
      <w:pPr>
        <w:pStyle w:val="Titre6"/>
      </w:pPr>
      <w:proofErr w:type="gramStart"/>
      <w:r>
        <w:t>frameworks</w:t>
      </w:r>
      <w:proofErr w:type="gramEnd"/>
      <w:r>
        <w:t xml:space="preserve"> de gestion </w:t>
      </w:r>
      <w:r w:rsidR="004B7774">
        <w:t>de contenu</w:t>
      </w:r>
    </w:p>
    <w:p w:rsidR="00380248" w:rsidRPr="000C3F1C" w:rsidRDefault="00380248" w:rsidP="004C7732">
      <w:pPr>
        <w:jc w:val="both"/>
        <w:rPr>
          <w:sz w:val="24"/>
          <w:szCs w:val="24"/>
        </w:rPr>
      </w:pPr>
      <w:r w:rsidRPr="000C3F1C">
        <w:rPr>
          <w:sz w:val="24"/>
          <w:szCs w:val="24"/>
        </w:rPr>
        <w:t>Sont les fondations d'un système de gestion de contenu6 — pour la création, la collecte, le classement, le stockage et la publication de « biens numérisés ».</w:t>
      </w:r>
      <w:ins w:id="505" w:author="Toky Hajatiana RABOANARY" w:date="2019-07-05T18:12:00Z">
        <w:r w:rsidR="005159C6">
          <w:rPr>
            <w:sz w:val="24"/>
            <w:szCs w:val="24"/>
          </w:rPr>
          <w:t xml:space="preserve"> (Otrin mila amboarina kely ngamba …</w:t>
        </w:r>
        <w:proofErr w:type="gramStart"/>
        <w:r w:rsidR="005159C6">
          <w:rPr>
            <w:sz w:val="24"/>
            <w:szCs w:val="24"/>
          </w:rPr>
          <w:t>. )</w:t>
        </w:r>
      </w:ins>
      <w:proofErr w:type="gramEnd"/>
    </w:p>
    <w:p w:rsidR="00380248" w:rsidRPr="000C3F1C" w:rsidRDefault="00380248" w:rsidP="004C7732">
      <w:pPr>
        <w:jc w:val="both"/>
        <w:rPr>
          <w:sz w:val="24"/>
          <w:szCs w:val="24"/>
        </w:rPr>
      </w:pPr>
    </w:p>
    <w:p w:rsidR="00380248" w:rsidRPr="000C3F1C" w:rsidRDefault="00380248">
      <w:pPr>
        <w:ind w:firstLine="708"/>
        <w:jc w:val="both"/>
        <w:rPr>
          <w:sz w:val="24"/>
          <w:szCs w:val="24"/>
        </w:rPr>
        <w:pPrChange w:id="506" w:author="Toky Hajatiana RABOANARY" w:date="2019-07-05T18:12:00Z">
          <w:pPr>
            <w:jc w:val="both"/>
          </w:pPr>
        </w:pPrChange>
      </w:pPr>
      <w:r w:rsidRPr="000C3F1C">
        <w:rPr>
          <w:sz w:val="24"/>
          <w:szCs w:val="24"/>
        </w:rPr>
        <w:t>Les principaux avantages de ces frameworks sont la réutilisation de leur code, la standardisation du cycle de vie du logiciel (spécification, développement, maintenance, évolution), ils permettent de formaliser une architecture adaptée au besoin de l'entreprise. Ils tirent parti de l'expérience des développements antérieurs.</w:t>
      </w:r>
    </w:p>
    <w:p w:rsidR="00F25846" w:rsidRDefault="00F25846" w:rsidP="004C7732">
      <w:pPr>
        <w:jc w:val="both"/>
      </w:pPr>
    </w:p>
    <w:p w:rsidR="00F25846" w:rsidRDefault="00F25846" w:rsidP="004B7774">
      <w:pPr>
        <w:pStyle w:val="Titre5"/>
      </w:pPr>
      <w:bookmarkStart w:id="507" w:name="_Toc9400048"/>
      <w:r w:rsidRPr="00F25846">
        <w:t>Avantage d’un « Framework »</w:t>
      </w:r>
      <w:bookmarkEnd w:id="507"/>
    </w:p>
    <w:p w:rsidR="00F25846" w:rsidRPr="000C3F1C" w:rsidRDefault="00F25846">
      <w:pPr>
        <w:ind w:firstLine="708"/>
        <w:jc w:val="both"/>
        <w:rPr>
          <w:sz w:val="24"/>
          <w:szCs w:val="24"/>
        </w:rPr>
        <w:pPrChange w:id="508" w:author="Toky Hajatiana RABOANARY" w:date="2019-07-05T18:12:00Z">
          <w:pPr>
            <w:jc w:val="both"/>
          </w:pPr>
        </w:pPrChange>
      </w:pPr>
      <w:r w:rsidRPr="000C3F1C">
        <w:rPr>
          <w:sz w:val="24"/>
          <w:szCs w:val="24"/>
        </w:rPr>
        <w:t>Autrement dit, un Framework PHP est un ensemble de codes qui fournit une organisation ainsi qu'un grand nombre de fonctionnalités, dont le nombre et la qualité diffèrent selon les Framework. Ainsi, la maîtrise d'un Framework permet de n’occuper que du site et de laisser le reste à d'autres développeurs, c'est-à-dire sa base, son socle, mais aussi tout ce qui s'articule autour : les classes, les fonctions, etc.</w:t>
      </w:r>
    </w:p>
    <w:p w:rsidR="00F25846" w:rsidRPr="000C3F1C" w:rsidRDefault="00F25846">
      <w:pPr>
        <w:ind w:firstLine="708"/>
        <w:jc w:val="both"/>
        <w:rPr>
          <w:sz w:val="24"/>
          <w:szCs w:val="24"/>
        </w:rPr>
        <w:pPrChange w:id="509" w:author="Toky Hajatiana RABOANARY" w:date="2019-07-05T18:12:00Z">
          <w:pPr>
            <w:jc w:val="both"/>
          </w:pPr>
        </w:pPrChange>
      </w:pPr>
      <w:r w:rsidRPr="000C3F1C">
        <w:rPr>
          <w:sz w:val="24"/>
          <w:szCs w:val="24"/>
        </w:rPr>
        <w:t>Le premier avantage est la liberté : c'est vous qui décidez de la recette pour arriver au gâteau souhaité et personne d'autre, si vous n'aimez pas le café il suffit de ne pas en mettre, c'est tout simple. Ce soir vous êtes 9 ? Une petite conversion et le tour est joué. Aïe, ce macro-ingrédient n'existe pas encore. Aucun problème il suffit de le créer vous-même ;</w:t>
      </w:r>
    </w:p>
    <w:p w:rsidR="00F25846" w:rsidRPr="000C3F1C" w:rsidRDefault="00F25846">
      <w:pPr>
        <w:ind w:firstLine="708"/>
        <w:jc w:val="both"/>
        <w:rPr>
          <w:sz w:val="24"/>
          <w:szCs w:val="24"/>
        </w:rPr>
        <w:pPrChange w:id="510" w:author="Toky Hajatiana RABOANARY" w:date="2019-07-05T18:12:00Z">
          <w:pPr>
            <w:jc w:val="both"/>
          </w:pPr>
        </w:pPrChange>
      </w:pPr>
      <w:r w:rsidRPr="000C3F1C">
        <w:rPr>
          <w:sz w:val="24"/>
          <w:szCs w:val="24"/>
        </w:rPr>
        <w:lastRenderedPageBreak/>
        <w:t>Le deuxième est la rapidité : faire votre gâteau à partir des ingrédients de base prendrait trop de temps, l'objectif est quand même d'être rassasié rapidement. Les macro-ingrédients sont le compromis idéal ;</w:t>
      </w:r>
    </w:p>
    <w:p w:rsidR="00F25846" w:rsidRPr="000C3F1C" w:rsidRDefault="00F25846">
      <w:pPr>
        <w:ind w:firstLine="708"/>
        <w:jc w:val="both"/>
        <w:rPr>
          <w:sz w:val="24"/>
          <w:szCs w:val="24"/>
        </w:rPr>
        <w:pPrChange w:id="511" w:author="Toky Hajatiana RABOANARY" w:date="2019-07-05T18:12:00Z">
          <w:pPr>
            <w:jc w:val="both"/>
          </w:pPr>
        </w:pPrChange>
      </w:pPr>
      <w:r w:rsidRPr="000C3F1C">
        <w:rPr>
          <w:sz w:val="24"/>
          <w:szCs w:val="24"/>
        </w:rPr>
        <w:t>Le troisième est la qualité : les macro-ingrédients ont été assemblés par des personnes très compétentes qui ont normalement envisagé toutes les possibilités d'assemblage. De plus, ceux-ci sont distincts donc vous pouvez facilement modifier/améliorer le vôtre pour ensuite éventuellement le partager ou directement récupérer celui d'un ami ;</w:t>
      </w:r>
    </w:p>
    <w:p w:rsidR="00E120EE" w:rsidRPr="000C3F1C" w:rsidRDefault="00E120EE">
      <w:pPr>
        <w:ind w:firstLine="708"/>
        <w:jc w:val="both"/>
        <w:rPr>
          <w:sz w:val="24"/>
          <w:szCs w:val="24"/>
        </w:rPr>
        <w:pPrChange w:id="512" w:author="Toky Hajatiana RABOANARY" w:date="2019-07-05T18:12:00Z">
          <w:pPr>
            <w:jc w:val="both"/>
          </w:pPr>
        </w:pPrChange>
      </w:pPr>
      <w:r w:rsidRPr="000C3F1C">
        <w:rPr>
          <w:sz w:val="24"/>
          <w:szCs w:val="24"/>
        </w:rPr>
        <w:t xml:space="preserve">Le quatrième est la cohérence : pour éviter les fautes de goût, tous les macro-ingrédients ont été assemblés dans un but commun qui est de faire de </w:t>
      </w:r>
      <w:del w:id="513" w:author="Toky Hajatiana RABOANARY" w:date="2019-07-05T18:12:00Z">
        <w:r w:rsidRPr="000C3F1C" w:rsidDel="005159C6">
          <w:rPr>
            <w:sz w:val="24"/>
            <w:szCs w:val="24"/>
          </w:rPr>
          <w:delText>bons gâteau</w:delText>
        </w:r>
      </w:del>
      <w:ins w:id="514" w:author="Toky Hajatiana RABOANARY" w:date="2019-07-05T18:12:00Z">
        <w:r w:rsidR="005159C6" w:rsidRPr="000C3F1C">
          <w:rPr>
            <w:sz w:val="24"/>
            <w:szCs w:val="24"/>
          </w:rPr>
          <w:t>bon gâteau</w:t>
        </w:r>
      </w:ins>
      <w:r w:rsidRPr="000C3F1C">
        <w:rPr>
          <w:sz w:val="24"/>
          <w:szCs w:val="24"/>
        </w:rPr>
        <w:t xml:space="preserve"> ;</w:t>
      </w:r>
    </w:p>
    <w:p w:rsidR="00E120EE" w:rsidRPr="000C3F1C" w:rsidRDefault="00E120EE">
      <w:pPr>
        <w:ind w:firstLine="708"/>
        <w:jc w:val="both"/>
        <w:rPr>
          <w:sz w:val="24"/>
          <w:szCs w:val="24"/>
        </w:rPr>
        <w:pPrChange w:id="515" w:author="Toky Hajatiana RABOANARY" w:date="2019-07-05T18:13:00Z">
          <w:pPr>
            <w:jc w:val="both"/>
          </w:pPr>
        </w:pPrChange>
      </w:pPr>
      <w:r w:rsidRPr="000C3F1C">
        <w:rPr>
          <w:sz w:val="24"/>
          <w:szCs w:val="24"/>
        </w:rPr>
        <w:t>La cinquième est la pérennité : tout le monde peut monter des blancs en neige, mais il faut toujours retenir ce qu'il faut mettre à la bonne température, combien de temps tourner dans un sens,</w:t>
      </w:r>
      <w:ins w:id="516" w:author="Toky Hajatiana RABOANARY" w:date="2019-07-05T18:12:00Z">
        <w:r w:rsidR="005159C6">
          <w:rPr>
            <w:sz w:val="24"/>
            <w:szCs w:val="24"/>
          </w:rPr>
          <w:t xml:space="preserve"> </w:t>
        </w:r>
      </w:ins>
      <w:r w:rsidRPr="000C3F1C">
        <w:rPr>
          <w:sz w:val="24"/>
          <w:szCs w:val="24"/>
        </w:rPr>
        <w:t xml:space="preserve">... les macro-ingrédients « blancs en neige » est toujours fait de la même manière, la meilleure. Et si jamais un jour il en existe </w:t>
      </w:r>
      <w:del w:id="517" w:author="Toky Hajatiana RABOANARY" w:date="2019-07-05T18:12:00Z">
        <w:r w:rsidRPr="000C3F1C" w:rsidDel="005159C6">
          <w:rPr>
            <w:sz w:val="24"/>
            <w:szCs w:val="24"/>
          </w:rPr>
          <w:delText>un nouvelle encore meilleure</w:delText>
        </w:r>
      </w:del>
      <w:ins w:id="518" w:author="Toky Hajatiana RABOANARY" w:date="2019-07-05T18:12:00Z">
        <w:r w:rsidR="005159C6" w:rsidRPr="000C3F1C">
          <w:rPr>
            <w:sz w:val="24"/>
            <w:szCs w:val="24"/>
          </w:rPr>
          <w:t>une nouvelle encore meilleure</w:t>
        </w:r>
      </w:ins>
      <w:r w:rsidRPr="000C3F1C">
        <w:rPr>
          <w:sz w:val="24"/>
          <w:szCs w:val="24"/>
        </w:rPr>
        <w:t>, elle sera utilisée sans même que vous le sachiez.</w:t>
      </w:r>
    </w:p>
    <w:p w:rsidR="00E120EE" w:rsidRPr="000C3F1C" w:rsidRDefault="00E120EE" w:rsidP="00D47E7E">
      <w:pPr>
        <w:pStyle w:val="Paragraphedeliste"/>
        <w:numPr>
          <w:ilvl w:val="0"/>
          <w:numId w:val="4"/>
        </w:numPr>
        <w:jc w:val="both"/>
        <w:rPr>
          <w:sz w:val="24"/>
          <w:szCs w:val="24"/>
        </w:rPr>
      </w:pPr>
      <w:r w:rsidRPr="000C3F1C">
        <w:rPr>
          <w:sz w:val="24"/>
          <w:szCs w:val="24"/>
        </w:rPr>
        <w:t>Normaliser le développement</w:t>
      </w:r>
    </w:p>
    <w:p w:rsidR="00E120EE" w:rsidRPr="000C3F1C" w:rsidRDefault="00E120EE">
      <w:pPr>
        <w:ind w:firstLine="708"/>
        <w:jc w:val="both"/>
        <w:rPr>
          <w:sz w:val="24"/>
          <w:szCs w:val="24"/>
        </w:rPr>
        <w:pPrChange w:id="519" w:author="Toky Hajatiana RABOANARY" w:date="2019-07-05T18:13:00Z">
          <w:pPr>
            <w:jc w:val="both"/>
          </w:pPr>
        </w:pPrChange>
      </w:pPr>
      <w:r w:rsidRPr="000C3F1C">
        <w:rPr>
          <w:sz w:val="24"/>
          <w:szCs w:val="24"/>
        </w:rPr>
        <w:t>Un Framework permet de construire toutes les applications avec les mêmes technologies, les mêmes normes et les mêmes méthodes. Ceci est un point crucial pour les développements informatiques d’une agence Web : n'importe lequel de nos collaborateurs peut très facilement intervenir sur une application (développement, débogage, maintenance, ...).</w:t>
      </w:r>
    </w:p>
    <w:p w:rsidR="00B470B7" w:rsidRPr="000C3F1C" w:rsidRDefault="00E120EE" w:rsidP="00D47E7E">
      <w:pPr>
        <w:pStyle w:val="Paragraphedeliste"/>
        <w:numPr>
          <w:ilvl w:val="0"/>
          <w:numId w:val="4"/>
        </w:numPr>
        <w:jc w:val="both"/>
        <w:rPr>
          <w:sz w:val="24"/>
          <w:szCs w:val="24"/>
        </w:rPr>
      </w:pPr>
      <w:r w:rsidRPr="000C3F1C">
        <w:rPr>
          <w:sz w:val="24"/>
          <w:szCs w:val="24"/>
        </w:rPr>
        <w:t>Accélérer le développement</w:t>
      </w:r>
    </w:p>
    <w:p w:rsidR="00B470B7" w:rsidRPr="000C3F1C" w:rsidRDefault="00B470B7">
      <w:pPr>
        <w:ind w:firstLine="708"/>
        <w:jc w:val="both"/>
        <w:rPr>
          <w:sz w:val="24"/>
          <w:szCs w:val="24"/>
        </w:rPr>
        <w:pPrChange w:id="520" w:author="Toky Hajatiana RABOANARY" w:date="2019-07-05T18:13:00Z">
          <w:pPr>
            <w:jc w:val="both"/>
          </w:pPr>
        </w:pPrChange>
      </w:pPr>
      <w:r w:rsidRPr="000C3F1C">
        <w:rPr>
          <w:sz w:val="24"/>
          <w:szCs w:val="24"/>
        </w:rPr>
        <w:t>Un Framework doit fournir un point de départ pour le développement des applications (création des projets à partir d'assistants par exemple) ce qui permet d'avoir à disposition une structure de base de développement.</w:t>
      </w:r>
    </w:p>
    <w:p w:rsidR="00B470B7" w:rsidRPr="000C3F1C" w:rsidRDefault="00B470B7" w:rsidP="00D47E7E">
      <w:pPr>
        <w:pStyle w:val="Paragraphedeliste"/>
        <w:numPr>
          <w:ilvl w:val="0"/>
          <w:numId w:val="4"/>
        </w:numPr>
        <w:jc w:val="both"/>
        <w:rPr>
          <w:sz w:val="24"/>
          <w:szCs w:val="24"/>
        </w:rPr>
      </w:pPr>
      <w:r w:rsidRPr="000C3F1C">
        <w:rPr>
          <w:sz w:val="24"/>
          <w:szCs w:val="24"/>
        </w:rPr>
        <w:t>Augmenter la robustesse des applications</w:t>
      </w:r>
    </w:p>
    <w:p w:rsidR="00B470B7" w:rsidRPr="000C3F1C" w:rsidRDefault="00B470B7">
      <w:pPr>
        <w:ind w:firstLine="708"/>
        <w:jc w:val="both"/>
        <w:rPr>
          <w:sz w:val="24"/>
          <w:szCs w:val="24"/>
        </w:rPr>
        <w:pPrChange w:id="521" w:author="Toky Hajatiana RABOANARY" w:date="2019-07-05T18:13:00Z">
          <w:pPr>
            <w:jc w:val="both"/>
          </w:pPr>
        </w:pPrChange>
      </w:pPr>
      <w:r w:rsidRPr="000C3F1C">
        <w:rPr>
          <w:sz w:val="24"/>
          <w:szCs w:val="24"/>
        </w:rPr>
        <w:t>Un Framework s'appuie sur des composants techniques et sur une méthodologie éprouvée. Les composants techniques utilisés de développements en développements, gagnent en robustesse. Le Framework prend en charge une grosse partie du code et des éléments techniques. Les</w:t>
      </w:r>
    </w:p>
    <w:p w:rsidR="00B470B7" w:rsidRPr="000C3F1C" w:rsidRDefault="00B470B7">
      <w:pPr>
        <w:ind w:firstLine="708"/>
        <w:jc w:val="both"/>
        <w:rPr>
          <w:sz w:val="24"/>
          <w:szCs w:val="24"/>
        </w:rPr>
        <w:pPrChange w:id="522" w:author="Toky Hajatiana RABOANARY" w:date="2019-07-05T18:13:00Z">
          <w:pPr>
            <w:jc w:val="both"/>
          </w:pPr>
        </w:pPrChange>
      </w:pPr>
      <w:r w:rsidRPr="000C3F1C">
        <w:rPr>
          <w:sz w:val="24"/>
          <w:szCs w:val="24"/>
        </w:rPr>
        <w:t>Développeurs qui travaillent sur les projets clients ont de moins en moins de code "purement technique" à écrire et peuvent se concentrer sur les règles métiers. Moins il y aura de code à écrire, moins il y a de chance d'avoir des erreurs et plus l'application sera robuste et fiable.</w:t>
      </w:r>
    </w:p>
    <w:p w:rsidR="00B470B7" w:rsidRPr="000C3F1C" w:rsidRDefault="00B470B7" w:rsidP="00D47E7E">
      <w:pPr>
        <w:pStyle w:val="Paragraphedeliste"/>
        <w:numPr>
          <w:ilvl w:val="0"/>
          <w:numId w:val="4"/>
        </w:numPr>
        <w:jc w:val="both"/>
        <w:rPr>
          <w:sz w:val="24"/>
          <w:szCs w:val="24"/>
        </w:rPr>
      </w:pPr>
      <w:r w:rsidRPr="000C3F1C">
        <w:rPr>
          <w:sz w:val="24"/>
          <w:szCs w:val="24"/>
        </w:rPr>
        <w:t>Supprimer les problèmes techniques</w:t>
      </w:r>
    </w:p>
    <w:p w:rsidR="00B470B7" w:rsidRPr="000C3F1C" w:rsidRDefault="00B470B7">
      <w:pPr>
        <w:ind w:firstLine="708"/>
        <w:jc w:val="both"/>
        <w:rPr>
          <w:sz w:val="24"/>
          <w:szCs w:val="24"/>
        </w:rPr>
        <w:pPrChange w:id="523" w:author="Toky Hajatiana RABOANARY" w:date="2019-07-05T18:13:00Z">
          <w:pPr>
            <w:jc w:val="both"/>
          </w:pPr>
        </w:pPrChange>
      </w:pPr>
      <w:r w:rsidRPr="000C3F1C">
        <w:rPr>
          <w:sz w:val="24"/>
          <w:szCs w:val="24"/>
        </w:rPr>
        <w:lastRenderedPageBreak/>
        <w:t>Un Framework prend en charge les parties vraiment techniques et ardues des développements. La majorité des problèmes et du temps passé le sont malheureusement sur des problèmes techniques. L'intérêt du Framework est de pouvoir capitaliser sur ces difficultés et de s'enrichir au fur et à mesure.</w:t>
      </w:r>
    </w:p>
    <w:p w:rsidR="00B470B7" w:rsidRPr="000C3F1C" w:rsidRDefault="00B470B7">
      <w:pPr>
        <w:ind w:firstLine="708"/>
        <w:jc w:val="both"/>
        <w:rPr>
          <w:sz w:val="24"/>
          <w:szCs w:val="24"/>
        </w:rPr>
        <w:pPrChange w:id="524" w:author="Toky Hajatiana RABOANARY" w:date="2019-07-05T18:13:00Z">
          <w:pPr>
            <w:jc w:val="both"/>
          </w:pPr>
        </w:pPrChange>
      </w:pPr>
      <w:r w:rsidRPr="000C3F1C">
        <w:rPr>
          <w:sz w:val="24"/>
          <w:szCs w:val="24"/>
        </w:rPr>
        <w:t>Le Framework étant de plus en plus robuste, la plupart des problèmes techniques sont traités directement par le Framework, et les collaborateurs n'ont plus qu'à maintenir la partie métier ou interface des applications. Tous les collaborateurs utilisant le Framework de développement seront à même d’intervenir assez rapidement et assez facilement sur une application qui aura été développée en respectant ce Framework.</w:t>
      </w:r>
    </w:p>
    <w:p w:rsidR="0064393D" w:rsidRDefault="0064393D" w:rsidP="004C7732">
      <w:pPr>
        <w:jc w:val="both"/>
      </w:pPr>
    </w:p>
    <w:p w:rsidR="009C1435" w:rsidRDefault="002461B9" w:rsidP="004B7774">
      <w:pPr>
        <w:pStyle w:val="Titre4"/>
      </w:pPr>
      <w:bookmarkStart w:id="525" w:name="_Toc9400049"/>
      <w:r>
        <w:t>GENERALISATION</w:t>
      </w:r>
      <w:bookmarkEnd w:id="525"/>
    </w:p>
    <w:p w:rsidR="00E95874" w:rsidRPr="000C3F1C" w:rsidRDefault="00596EB8">
      <w:pPr>
        <w:ind w:firstLine="708"/>
        <w:jc w:val="both"/>
        <w:rPr>
          <w:sz w:val="24"/>
          <w:szCs w:val="24"/>
        </w:rPr>
        <w:pPrChange w:id="526" w:author="Toky Hajatiana RABOANARY" w:date="2019-07-05T18:13:00Z">
          <w:pPr>
            <w:jc w:val="both"/>
          </w:pPr>
        </w:pPrChange>
      </w:pPr>
      <w:r w:rsidRPr="000C3F1C">
        <w:rPr>
          <w:sz w:val="24"/>
          <w:szCs w:val="24"/>
        </w:rPr>
        <w:t>Pour l’implémentation des différents modules de l’application, nous avons utilisé le Framework IONIC.</w:t>
      </w:r>
    </w:p>
    <w:p w:rsidR="00596EB8" w:rsidRDefault="00596EB8" w:rsidP="004C7732">
      <w:pPr>
        <w:jc w:val="both"/>
      </w:pPr>
    </w:p>
    <w:p w:rsidR="00596EB8" w:rsidRDefault="00DD6C67" w:rsidP="00151053">
      <w:pPr>
        <w:pStyle w:val="Titre4"/>
        <w:numPr>
          <w:ilvl w:val="0"/>
          <w:numId w:val="31"/>
        </w:numPr>
      </w:pPr>
      <w:bookmarkStart w:id="527" w:name="_Toc9400050"/>
      <w:r>
        <w:t>Historique</w:t>
      </w:r>
      <w:r w:rsidR="00596EB8">
        <w:t> :</w:t>
      </w:r>
      <w:bookmarkEnd w:id="527"/>
    </w:p>
    <w:p w:rsidR="00596EB8" w:rsidRPr="000C3F1C" w:rsidRDefault="00125814">
      <w:pPr>
        <w:ind w:firstLine="708"/>
        <w:jc w:val="both"/>
        <w:rPr>
          <w:sz w:val="24"/>
          <w:szCs w:val="24"/>
        </w:rPr>
        <w:pPrChange w:id="528" w:author="Toky Hajatiana RABOANARY" w:date="2019-07-05T18:13:00Z">
          <w:pPr>
            <w:jc w:val="both"/>
          </w:pPr>
        </w:pPrChange>
      </w:pPr>
      <w:r w:rsidRPr="000C3F1C">
        <w:rPr>
          <w:sz w:val="24"/>
          <w:szCs w:val="24"/>
        </w:rPr>
        <w:t xml:space="preserve">Ionic est un framework </w:t>
      </w:r>
      <w:r w:rsidR="00596EB8" w:rsidRPr="000C3F1C">
        <w:rPr>
          <w:sz w:val="24"/>
          <w:szCs w:val="24"/>
        </w:rPr>
        <w:t>open-source créé en 2013 par Max Lynch, Ben Sperry, et Adam Bradley. Deux versions distinctes sont disponibles, incompatibles entre elles : la première version, 1.3.3, se base sur AngularJS 1.5.3 tandis que la version 3.5.0 se base sur Angular 4.1.3 et TypeScript.</w:t>
      </w:r>
    </w:p>
    <w:p w:rsidR="005462C1" w:rsidRDefault="005462C1" w:rsidP="004C7732">
      <w:pPr>
        <w:jc w:val="both"/>
      </w:pPr>
    </w:p>
    <w:p w:rsidR="009C1435" w:rsidRDefault="00DD6C67" w:rsidP="004B7774">
      <w:pPr>
        <w:pStyle w:val="Titre4"/>
      </w:pPr>
      <w:bookmarkStart w:id="529" w:name="_Toc9400051"/>
      <w:r>
        <w:t>Définition</w:t>
      </w:r>
      <w:r w:rsidR="005462C1">
        <w:t> :</w:t>
      </w:r>
      <w:bookmarkEnd w:id="529"/>
    </w:p>
    <w:p w:rsidR="00B04610" w:rsidRPr="000C3F1C" w:rsidRDefault="00B04610">
      <w:pPr>
        <w:ind w:firstLine="708"/>
        <w:jc w:val="both"/>
        <w:rPr>
          <w:sz w:val="24"/>
          <w:szCs w:val="24"/>
        </w:rPr>
        <w:pPrChange w:id="530" w:author="Toky Hajatiana RABOANARY" w:date="2019-07-05T18:13:00Z">
          <w:pPr>
            <w:jc w:val="both"/>
          </w:pPr>
        </w:pPrChange>
      </w:pPr>
      <w:r w:rsidRPr="000C3F1C">
        <w:rPr>
          <w:sz w:val="24"/>
          <w:szCs w:val="24"/>
        </w:rPr>
        <w:t>Ionic Framework est une boîte à outils d'interface utilisateur open source permettant de créer des applications de bureau et mobiles de haute qualité utilisant des technologies Web (HTML, CSS et JavaScript).</w:t>
      </w:r>
    </w:p>
    <w:p w:rsidR="00B04610" w:rsidRPr="000C3F1C" w:rsidRDefault="00B04610">
      <w:pPr>
        <w:ind w:firstLine="708"/>
        <w:jc w:val="both"/>
        <w:rPr>
          <w:sz w:val="24"/>
          <w:szCs w:val="24"/>
        </w:rPr>
        <w:pPrChange w:id="531" w:author="Toky Hajatiana RABOANARY" w:date="2019-07-05T18:13:00Z">
          <w:pPr>
            <w:jc w:val="both"/>
          </w:pPr>
        </w:pPrChange>
      </w:pPr>
      <w:r w:rsidRPr="000C3F1C">
        <w:rPr>
          <w:sz w:val="24"/>
          <w:szCs w:val="24"/>
        </w:rPr>
        <w:t xml:space="preserve">Ionic Framework est axé sur l'expérience utilisateur frontale ou sur l'interaction de l'interface utilisateur d'une application (contrôles, interactions, gestes, animations). </w:t>
      </w:r>
      <w:del w:id="532" w:author="Toky Hajatiana RABOANARY" w:date="2019-07-05T18:14:00Z">
        <w:r w:rsidRPr="000C3F1C" w:rsidDel="005159C6">
          <w:rPr>
            <w:sz w:val="24"/>
            <w:szCs w:val="24"/>
          </w:rPr>
          <w:delText>Il  s’intègre</w:delText>
        </w:r>
      </w:del>
      <w:ins w:id="533" w:author="Toky Hajatiana RABOANARY" w:date="2019-07-05T18:14:00Z">
        <w:r w:rsidR="005159C6" w:rsidRPr="000C3F1C">
          <w:rPr>
            <w:sz w:val="24"/>
            <w:szCs w:val="24"/>
          </w:rPr>
          <w:t>Il s’intègre</w:t>
        </w:r>
      </w:ins>
      <w:r w:rsidRPr="000C3F1C">
        <w:rPr>
          <w:sz w:val="24"/>
          <w:szCs w:val="24"/>
        </w:rPr>
        <w:t xml:space="preserve"> parfaitement à d’autres bibliothèques ou frameworks, tels que Angular, ou peut être utilisé de manière autonome sans framework frontal avec un simple script include.</w:t>
      </w:r>
    </w:p>
    <w:p w:rsidR="00590761" w:rsidRDefault="00590761" w:rsidP="004C7732">
      <w:pPr>
        <w:jc w:val="both"/>
      </w:pPr>
    </w:p>
    <w:p w:rsidR="00590761" w:rsidRDefault="00590761" w:rsidP="004B7774">
      <w:pPr>
        <w:pStyle w:val="Titre4"/>
      </w:pPr>
      <w:bookmarkStart w:id="534" w:name="_Toc9400052"/>
      <w:r>
        <w:lastRenderedPageBreak/>
        <w:t>Objectifs</w:t>
      </w:r>
      <w:bookmarkEnd w:id="534"/>
    </w:p>
    <w:p w:rsidR="00590761" w:rsidRDefault="00590761" w:rsidP="00151053">
      <w:pPr>
        <w:pStyle w:val="Titre5"/>
        <w:numPr>
          <w:ilvl w:val="0"/>
          <w:numId w:val="32"/>
        </w:numPr>
      </w:pPr>
      <w:bookmarkStart w:id="535" w:name="_Toc9400053"/>
      <w:r>
        <w:t>Multiplateforme (Cross-platform)</w:t>
      </w:r>
      <w:bookmarkEnd w:id="535"/>
    </w:p>
    <w:p w:rsidR="00432287" w:rsidRPr="00CB0B09" w:rsidRDefault="00590761">
      <w:pPr>
        <w:ind w:firstLine="708"/>
        <w:jc w:val="both"/>
        <w:rPr>
          <w:sz w:val="24"/>
          <w:szCs w:val="24"/>
        </w:rPr>
        <w:pPrChange w:id="536" w:author="Toky Hajatiana RABOANARY" w:date="2019-07-05T18:14:00Z">
          <w:pPr>
            <w:jc w:val="both"/>
          </w:pPr>
        </w:pPrChange>
      </w:pPr>
      <w:r w:rsidRPr="000C3F1C">
        <w:rPr>
          <w:sz w:val="24"/>
          <w:szCs w:val="24"/>
        </w:rPr>
        <w:t xml:space="preserve">Créez et déployez des applications fonctionnant sur plusieurs plates-formes, telles que iOS, Android, un ordinateur de bureau et le Web en tant qu'application Web progressive - le tout avec une base de code. Écrivez une fois, exécutez partout. </w:t>
      </w:r>
    </w:p>
    <w:p w:rsidR="009C1435" w:rsidRPr="00CB2A43" w:rsidRDefault="00432287" w:rsidP="004B7774">
      <w:pPr>
        <w:pStyle w:val="Titre5"/>
      </w:pPr>
      <w:bookmarkStart w:id="537" w:name="_Toc9400054"/>
      <w:r>
        <w:t>Basé sur des standards web (Web standards-based)</w:t>
      </w:r>
      <w:bookmarkEnd w:id="537"/>
    </w:p>
    <w:p w:rsidR="00CB2A43" w:rsidRPr="00CB0B09" w:rsidDel="005159C6" w:rsidRDefault="00CB2A43">
      <w:pPr>
        <w:ind w:firstLine="708"/>
        <w:jc w:val="both"/>
        <w:rPr>
          <w:del w:id="538" w:author="Toky Hajatiana RABOANARY" w:date="2019-07-05T18:14:00Z"/>
          <w:sz w:val="24"/>
          <w:szCs w:val="24"/>
        </w:rPr>
        <w:pPrChange w:id="539" w:author="Toky Hajatiana RABOANARY" w:date="2019-07-05T18:14:00Z">
          <w:pPr>
            <w:jc w:val="both"/>
          </w:pPr>
        </w:pPrChange>
      </w:pPr>
      <w:r w:rsidRPr="00CB0B09">
        <w:rPr>
          <w:sz w:val="24"/>
          <w:szCs w:val="24"/>
        </w:rPr>
        <w:t>Ionic Framework s'appuie sur des technologies Web standardisées et fiables: HTML, CSS et JavaScript, à l'aide d'API Web modernes telles que Custom Elements et Shadow DOM. Pour cette raison, les composants Ionic ont une API stable et ne sont pas à la merci d'un fournisseur de plate-forme unique.</w:t>
      </w:r>
    </w:p>
    <w:p w:rsidR="00D35D85" w:rsidRDefault="00D35D85">
      <w:pPr>
        <w:ind w:firstLine="708"/>
        <w:jc w:val="both"/>
        <w:pPrChange w:id="540" w:author="Toky Hajatiana RABOANARY" w:date="2019-07-05T18:14:00Z">
          <w:pPr>
            <w:jc w:val="both"/>
          </w:pPr>
        </w:pPrChange>
      </w:pPr>
    </w:p>
    <w:p w:rsidR="00D35D85" w:rsidRDefault="00D35D85" w:rsidP="004B7774">
      <w:pPr>
        <w:pStyle w:val="Titre5"/>
      </w:pPr>
      <w:bookmarkStart w:id="541" w:name="_Toc9400055"/>
      <w:r>
        <w:t>Beau design (Beautiful Design)</w:t>
      </w:r>
      <w:bookmarkEnd w:id="541"/>
    </w:p>
    <w:p w:rsidR="00D35D85" w:rsidRPr="00CB0B09" w:rsidDel="005159C6" w:rsidRDefault="00D35D85">
      <w:pPr>
        <w:ind w:firstLine="708"/>
        <w:jc w:val="both"/>
        <w:rPr>
          <w:del w:id="542" w:author="Toky Hajatiana RABOANARY" w:date="2019-07-05T18:14:00Z"/>
          <w:sz w:val="24"/>
          <w:szCs w:val="24"/>
        </w:rPr>
        <w:pPrChange w:id="543" w:author="Toky Hajatiana RABOANARY" w:date="2019-07-05T18:14:00Z">
          <w:pPr>
            <w:jc w:val="both"/>
          </w:pPr>
        </w:pPrChange>
      </w:pPr>
      <w:r w:rsidRPr="00CB0B09">
        <w:rPr>
          <w:sz w:val="24"/>
          <w:szCs w:val="24"/>
        </w:rPr>
        <w:t>Propre, simple et fonctionnel. Ionic Framework est conçu pour fonctionner et s'afficher parfaitement sur toutes les plates-formes. Commencez avec des composants prédéfinis, une typographie, des paradigmes interactifs et un thème de base magnifique (mais extensible).</w:t>
      </w:r>
    </w:p>
    <w:p w:rsidR="00631169" w:rsidRDefault="00631169">
      <w:pPr>
        <w:ind w:firstLine="708"/>
        <w:jc w:val="both"/>
        <w:pPrChange w:id="544" w:author="Toky Hajatiana RABOANARY" w:date="2019-07-05T18:14:00Z">
          <w:pPr>
            <w:jc w:val="both"/>
          </w:pPr>
        </w:pPrChange>
      </w:pPr>
    </w:p>
    <w:p w:rsidR="00631169" w:rsidRDefault="00631169" w:rsidP="004B7774">
      <w:pPr>
        <w:pStyle w:val="Titre5"/>
      </w:pPr>
      <w:bookmarkStart w:id="545" w:name="_Toc9400056"/>
      <w:r>
        <w:t>Simplicité (Simplicity)</w:t>
      </w:r>
      <w:bookmarkEnd w:id="545"/>
    </w:p>
    <w:p w:rsidR="00631169" w:rsidRPr="00CB0B09" w:rsidDel="005159C6" w:rsidRDefault="00823EAF">
      <w:pPr>
        <w:ind w:firstLine="708"/>
        <w:jc w:val="both"/>
        <w:rPr>
          <w:del w:id="546" w:author="Toky Hajatiana RABOANARY" w:date="2019-07-05T18:14:00Z"/>
          <w:sz w:val="24"/>
          <w:szCs w:val="24"/>
        </w:rPr>
        <w:pPrChange w:id="547" w:author="Toky Hajatiana RABOANARY" w:date="2019-07-05T18:14:00Z">
          <w:pPr>
            <w:jc w:val="both"/>
          </w:pPr>
        </w:pPrChange>
      </w:pPr>
      <w:r w:rsidRPr="00CB0B09">
        <w:rPr>
          <w:sz w:val="24"/>
          <w:szCs w:val="24"/>
        </w:rPr>
        <w:t>Ionic Framework est construit dans une optique de simplicité, de sorte que la création d'applications Ionic est agréable, facile à apprendre et accessible à quiconque ayant des compétences en développement Web.</w:t>
      </w:r>
    </w:p>
    <w:p w:rsidR="00A675EC" w:rsidRDefault="00A675EC">
      <w:pPr>
        <w:ind w:firstLine="708"/>
        <w:jc w:val="both"/>
        <w:pPrChange w:id="548" w:author="Toky Hajatiana RABOANARY" w:date="2019-07-05T18:14:00Z">
          <w:pPr>
            <w:jc w:val="both"/>
          </w:pPr>
        </w:pPrChange>
      </w:pPr>
    </w:p>
    <w:p w:rsidR="00A675EC" w:rsidRDefault="00A675EC" w:rsidP="004B7774">
      <w:pPr>
        <w:pStyle w:val="Titre5"/>
      </w:pPr>
      <w:bookmarkStart w:id="549" w:name="_Toc9400057"/>
      <w:r>
        <w:t>License</w:t>
      </w:r>
      <w:bookmarkEnd w:id="549"/>
    </w:p>
    <w:p w:rsidR="00A675EC" w:rsidRPr="007A5CC5" w:rsidRDefault="00A675EC">
      <w:pPr>
        <w:ind w:firstLine="708"/>
        <w:jc w:val="both"/>
        <w:rPr>
          <w:sz w:val="24"/>
          <w:szCs w:val="24"/>
        </w:rPr>
        <w:pPrChange w:id="550" w:author="Toky Hajatiana RABOANARY" w:date="2019-07-05T18:14:00Z">
          <w:pPr>
            <w:jc w:val="both"/>
          </w:pPr>
        </w:pPrChange>
      </w:pPr>
      <w:r w:rsidRPr="007A5CC5">
        <w:rPr>
          <w:sz w:val="24"/>
          <w:szCs w:val="24"/>
        </w:rPr>
        <w:t>Ionic Framework est un projet libre et open source, publié sous la licence permise MIT. Cela signifie qu'il peut être utilisé gratuitement dans des projets personnels ou commerciaux. MIT est la même licence utilisée par des projets populaires te</w:t>
      </w:r>
      <w:r w:rsidR="00F83AC8" w:rsidRPr="007A5CC5">
        <w:rPr>
          <w:sz w:val="24"/>
          <w:szCs w:val="24"/>
        </w:rPr>
        <w:t>ls que jQuery et Ruby on Rails.</w:t>
      </w:r>
    </w:p>
    <w:p w:rsidR="00A675EC" w:rsidRPr="007A5CC5" w:rsidDel="002A588A" w:rsidRDefault="00A675EC">
      <w:pPr>
        <w:ind w:firstLine="708"/>
        <w:jc w:val="both"/>
        <w:rPr>
          <w:del w:id="551" w:author="Toky Hajatiana RABOANARY" w:date="2019-07-05T18:14:00Z"/>
          <w:sz w:val="24"/>
          <w:szCs w:val="24"/>
        </w:rPr>
        <w:pPrChange w:id="552" w:author="Toky Hajatiana RABOANARY" w:date="2019-07-05T18:14:00Z">
          <w:pPr>
            <w:jc w:val="both"/>
          </w:pPr>
        </w:pPrChange>
      </w:pPr>
      <w:r w:rsidRPr="007A5CC5">
        <w:rPr>
          <w:sz w:val="24"/>
          <w:szCs w:val="24"/>
        </w:rPr>
        <w:t>Le contenu de cette documentation (présent dans le référentiel ionic-docs) est sous licence Apache 2.</w:t>
      </w:r>
    </w:p>
    <w:p w:rsidR="004E7633" w:rsidRDefault="004E7633">
      <w:pPr>
        <w:ind w:firstLine="708"/>
        <w:jc w:val="both"/>
        <w:pPrChange w:id="553" w:author="Toky Hajatiana RABOANARY" w:date="2019-07-05T18:14:00Z">
          <w:pPr>
            <w:jc w:val="both"/>
          </w:pPr>
        </w:pPrChange>
      </w:pPr>
    </w:p>
    <w:p w:rsidR="004E7633" w:rsidRDefault="004E7633" w:rsidP="004B7774">
      <w:pPr>
        <w:pStyle w:val="Titre5"/>
      </w:pPr>
      <w:bookmarkStart w:id="554" w:name="_Toc9400058"/>
      <w:r>
        <w:t>IONIC CLI</w:t>
      </w:r>
      <w:bookmarkEnd w:id="554"/>
    </w:p>
    <w:p w:rsidR="005C28FE" w:rsidRPr="007A5CC5" w:rsidDel="002A588A" w:rsidRDefault="004E7633">
      <w:pPr>
        <w:ind w:firstLine="708"/>
        <w:jc w:val="both"/>
        <w:rPr>
          <w:del w:id="555" w:author="Toky Hajatiana RABOANARY" w:date="2019-07-05T18:14:00Z"/>
          <w:sz w:val="24"/>
          <w:szCs w:val="24"/>
        </w:rPr>
        <w:pPrChange w:id="556" w:author="Toky Hajatiana RABOANARY" w:date="2019-07-05T18:14:00Z">
          <w:pPr>
            <w:jc w:val="both"/>
          </w:pPr>
        </w:pPrChange>
      </w:pPr>
      <w:r w:rsidRPr="007A5CC5">
        <w:rPr>
          <w:sz w:val="24"/>
          <w:szCs w:val="24"/>
        </w:rPr>
        <w:t xml:space="preserve">La ligne de commande officielle Ionic, ou interface de ligne de commande, est un outil qui échafaude rapidement les applications Ionic et fournit un certain nombre de commandes </w:t>
      </w:r>
      <w:r w:rsidRPr="007A5CC5">
        <w:rPr>
          <w:sz w:val="24"/>
          <w:szCs w:val="24"/>
        </w:rPr>
        <w:lastRenderedPageBreak/>
        <w:t>utiles aux développeurs Ionic. Outre l'installation et la mise à jour d'Ionic, l'interface de ligne de commande est fournie avec un serveur de développement intégré, des outils de génération et de débogage, et bien plus encore. Si vous êtes membre d'Ionic Appflow, l'interface de ligne de commande peut être utilisée pour créer et déployer des déploiements dans le cloud et administrer votre compte.</w:t>
      </w:r>
    </w:p>
    <w:p w:rsidR="005C28FE" w:rsidRDefault="005C28FE">
      <w:pPr>
        <w:ind w:firstLine="708"/>
        <w:jc w:val="both"/>
        <w:pPrChange w:id="557" w:author="Toky Hajatiana RABOANARY" w:date="2019-07-05T18:14:00Z">
          <w:pPr>
            <w:jc w:val="both"/>
          </w:pPr>
        </w:pPrChange>
      </w:pPr>
    </w:p>
    <w:p w:rsidR="005C28FE" w:rsidRDefault="005C28FE" w:rsidP="004B7774">
      <w:pPr>
        <w:pStyle w:val="Titre5"/>
      </w:pPr>
      <w:bookmarkStart w:id="558" w:name="_Toc9400059"/>
      <w:r>
        <w:t>STRUCTURE</w:t>
      </w:r>
      <w:bookmarkEnd w:id="558"/>
    </w:p>
    <w:p w:rsidR="005C28FE" w:rsidRPr="005619AE" w:rsidRDefault="005C28FE">
      <w:pPr>
        <w:ind w:firstLine="708"/>
        <w:jc w:val="both"/>
        <w:rPr>
          <w:sz w:val="24"/>
          <w:szCs w:val="24"/>
        </w:rPr>
        <w:pPrChange w:id="559" w:author="Toky Hajatiana RABOANARY" w:date="2019-07-05T18:14:00Z">
          <w:pPr>
            <w:jc w:val="both"/>
          </w:pPr>
        </w:pPrChange>
      </w:pPr>
      <w:r w:rsidRPr="005619AE">
        <w:rPr>
          <w:sz w:val="24"/>
          <w:szCs w:val="24"/>
        </w:rPr>
        <w:t xml:space="preserve">Les applications </w:t>
      </w:r>
      <w:r w:rsidR="00972A7C" w:rsidRPr="005619AE">
        <w:rPr>
          <w:sz w:val="24"/>
          <w:szCs w:val="24"/>
        </w:rPr>
        <w:t>IONIC</w:t>
      </w:r>
      <w:r w:rsidRPr="005619AE">
        <w:rPr>
          <w:sz w:val="24"/>
          <w:szCs w:val="24"/>
        </w:rPr>
        <w:t xml:space="preserve"> sont construites avec Cordova. Cordova est un moyen de conditionner html / css / js dans des applications pouvant fonctionner sur des appareils mobiles et de bureau et fournit une architecture de plug-in permettant d'accéder à des fonctionnalités natives au-delà de la portée de JS exécutée à partir d'un navigateur Web. En tant que telles, les applications ioniques ont l</w:t>
      </w:r>
      <w:r w:rsidR="00972A7C" w:rsidRPr="005619AE">
        <w:rPr>
          <w:sz w:val="24"/>
          <w:szCs w:val="24"/>
        </w:rPr>
        <w:t>a structure de fichier Cordova.</w:t>
      </w:r>
    </w:p>
    <w:p w:rsidR="005C28FE" w:rsidRPr="005619AE" w:rsidRDefault="005C28FE">
      <w:pPr>
        <w:ind w:firstLine="708"/>
        <w:jc w:val="both"/>
        <w:rPr>
          <w:sz w:val="24"/>
          <w:szCs w:val="24"/>
        </w:rPr>
        <w:pPrChange w:id="560" w:author="Toky Hajatiana RABOANARY" w:date="2019-07-05T18:14:00Z">
          <w:pPr>
            <w:jc w:val="both"/>
          </w:pPr>
        </w:pPrChange>
      </w:pPr>
      <w:r w:rsidRPr="005619AE">
        <w:rPr>
          <w:sz w:val="24"/>
          <w:szCs w:val="24"/>
        </w:rPr>
        <w:t>Le répertoire des plateformes contient vos projets iOS et Android. En général, vous n’avez pas besoin de travailler dans ces répertoires à moins d’effectuer un piratage natif personnalisé ou d’envoyer éventuellement votre application en production.</w:t>
      </w:r>
    </w:p>
    <w:p w:rsidR="005C28FE" w:rsidRPr="005619AE" w:rsidRDefault="005C28FE">
      <w:pPr>
        <w:ind w:firstLine="708"/>
        <w:jc w:val="both"/>
        <w:rPr>
          <w:sz w:val="24"/>
          <w:szCs w:val="24"/>
        </w:rPr>
        <w:pPrChange w:id="561" w:author="Toky Hajatiana RABOANARY" w:date="2019-07-05T18:14:00Z">
          <w:pPr>
            <w:jc w:val="both"/>
          </w:pPr>
        </w:pPrChange>
      </w:pPr>
      <w:proofErr w:type="gramStart"/>
      <w:r w:rsidRPr="005619AE">
        <w:rPr>
          <w:sz w:val="24"/>
          <w:szCs w:val="24"/>
        </w:rPr>
        <w:t>hooks</w:t>
      </w:r>
      <w:proofErr w:type="gramEnd"/>
      <w:r w:rsidRPr="005619AE">
        <w:rPr>
          <w:sz w:val="24"/>
          <w:szCs w:val="24"/>
        </w:rPr>
        <w:t xml:space="preserve"> permet d'effectuer des actions personnalisées à mesure que votre application progresse dans le processus de développement de Cordova. Cela peut être utile pour les projets plus importants nécessitant l'exécution de processus automatisés et la modification du code source, mais qui</w:t>
      </w:r>
      <w:r w:rsidR="00972A7C" w:rsidRPr="005619AE">
        <w:rPr>
          <w:sz w:val="24"/>
          <w:szCs w:val="24"/>
        </w:rPr>
        <w:t xml:space="preserve"> seront normalement inutilisés.</w:t>
      </w:r>
    </w:p>
    <w:p w:rsidR="005C28FE" w:rsidRPr="005619AE" w:rsidRDefault="005C28FE">
      <w:pPr>
        <w:ind w:firstLine="708"/>
        <w:jc w:val="both"/>
        <w:rPr>
          <w:sz w:val="24"/>
          <w:szCs w:val="24"/>
        </w:rPr>
        <w:pPrChange w:id="562" w:author="Toky Hajatiana RABOANARY" w:date="2019-07-05T18:14:00Z">
          <w:pPr>
            <w:jc w:val="both"/>
          </w:pPr>
        </w:pPrChange>
      </w:pPr>
      <w:r w:rsidRPr="005619AE">
        <w:rPr>
          <w:sz w:val="24"/>
          <w:szCs w:val="24"/>
        </w:rPr>
        <w:t>«Fusionne» consiste à remplacer des fichiers pour des plates-formes spécifiques. Supposons que vous ayez merges / ios / someFile.js et www / someFile.js. Lors du déploiement sur iOS, someFile sera remplacé par la version en fusion. Cela peut être un moyen efficace de créer des modifications spécifiques à la plate-forme de votre application, mais d'autres méthodes sont souvent préférées. Voir Développement multiplateforme pour plus d'informations sur ce sujet.</w:t>
      </w:r>
    </w:p>
    <w:p w:rsidR="005C28FE" w:rsidRPr="005619AE" w:rsidRDefault="005C28FE">
      <w:pPr>
        <w:ind w:firstLine="708"/>
        <w:jc w:val="both"/>
        <w:rPr>
          <w:sz w:val="24"/>
          <w:szCs w:val="24"/>
        </w:rPr>
        <w:pPrChange w:id="563" w:author="Toky Hajatiana RABOANARY" w:date="2019-07-05T18:14:00Z">
          <w:pPr>
            <w:jc w:val="both"/>
          </w:pPr>
        </w:pPrChange>
      </w:pPr>
      <w:r w:rsidRPr="005619AE">
        <w:rPr>
          <w:sz w:val="24"/>
          <w:szCs w:val="24"/>
        </w:rPr>
        <w:t>Les plug-ins sont les endroits où Cordova stocke les plug-ins que vous ajoutez à votre projet.</w:t>
      </w:r>
    </w:p>
    <w:p w:rsidR="00972A7C" w:rsidRDefault="00972A7C" w:rsidP="004C7732">
      <w:pPr>
        <w:jc w:val="both"/>
      </w:pPr>
    </w:p>
    <w:p w:rsidR="005C28FE" w:rsidRDefault="00383842" w:rsidP="004B7774">
      <w:pPr>
        <w:pStyle w:val="Titre4"/>
      </w:pPr>
      <w:bookmarkStart w:id="564" w:name="_Toc9400060"/>
      <w:r>
        <w:t>ARCHITECTURE MVC</w:t>
      </w:r>
      <w:bookmarkEnd w:id="564"/>
    </w:p>
    <w:p w:rsidR="002915DB" w:rsidRPr="005619AE" w:rsidRDefault="002915DB">
      <w:pPr>
        <w:ind w:firstLine="708"/>
        <w:jc w:val="both"/>
        <w:rPr>
          <w:sz w:val="24"/>
          <w:szCs w:val="24"/>
        </w:rPr>
        <w:pPrChange w:id="565" w:author="Toky Hajatiana RABOANARY" w:date="2019-07-05T18:15:00Z">
          <w:pPr>
            <w:jc w:val="both"/>
          </w:pPr>
        </w:pPrChange>
      </w:pPr>
      <w:r w:rsidRPr="005619AE">
        <w:rPr>
          <w:sz w:val="24"/>
          <w:szCs w:val="24"/>
        </w:rPr>
        <w:t>Ionic est composé</w:t>
      </w:r>
      <w:ins w:id="566" w:author="Toky Hajatiana RABOANARY" w:date="2019-07-05T18:15:00Z">
        <w:r w:rsidR="002A588A">
          <w:rPr>
            <w:sz w:val="24"/>
            <w:szCs w:val="24"/>
          </w:rPr>
          <w:t> :</w:t>
        </w:r>
      </w:ins>
      <w:del w:id="567" w:author="Toky Hajatiana RABOANARY" w:date="2019-07-05T18:15:00Z">
        <w:r w:rsidRPr="005619AE" w:rsidDel="002A588A">
          <w:rPr>
            <w:sz w:val="24"/>
            <w:szCs w:val="24"/>
          </w:rPr>
          <w:delText>:</w:delText>
        </w:r>
      </w:del>
      <w:r w:rsidRPr="005619AE">
        <w:rPr>
          <w:sz w:val="24"/>
          <w:szCs w:val="24"/>
        </w:rPr>
        <w:t xml:space="preserve"> Le MVC (Model-View-Controller ou Model-View-Controller).  Il faut savoir que c'est un modèle, une vue et un contrôleur:</w:t>
      </w:r>
    </w:p>
    <w:p w:rsidR="002915DB" w:rsidRDefault="002915DB" w:rsidP="00151053">
      <w:pPr>
        <w:pStyle w:val="Titre5"/>
        <w:numPr>
          <w:ilvl w:val="0"/>
          <w:numId w:val="33"/>
        </w:numPr>
      </w:pPr>
      <w:bookmarkStart w:id="568" w:name="_Toc9400061"/>
      <w:r>
        <w:t>Le modèle</w:t>
      </w:r>
      <w:ins w:id="569" w:author="Toky Hajatiana RABOANARY" w:date="2019-07-05T18:15:00Z">
        <w:r w:rsidR="002A588A">
          <w:t> :</w:t>
        </w:r>
      </w:ins>
      <w:del w:id="570" w:author="Toky Hajatiana RABOANARY" w:date="2019-07-05T18:15:00Z">
        <w:r w:rsidDel="002A588A">
          <w:delText>:</w:delText>
        </w:r>
      </w:del>
      <w:bookmarkEnd w:id="568"/>
    </w:p>
    <w:p w:rsidR="002915DB" w:rsidRPr="005619AE" w:rsidRDefault="002915DB">
      <w:pPr>
        <w:ind w:firstLine="708"/>
        <w:jc w:val="both"/>
        <w:rPr>
          <w:sz w:val="24"/>
          <w:szCs w:val="24"/>
        </w:rPr>
        <w:pPrChange w:id="571" w:author="Toky Hajatiana RABOANARY" w:date="2019-07-05T18:15:00Z">
          <w:pPr>
            <w:jc w:val="both"/>
          </w:pPr>
        </w:pPrChange>
      </w:pPr>
      <w:del w:id="572" w:author="Toky Hajatiana RABOANARY" w:date="2019-07-05T18:15:00Z">
        <w:r w:rsidRPr="005619AE" w:rsidDel="002A588A">
          <w:rPr>
            <w:sz w:val="24"/>
            <w:szCs w:val="24"/>
          </w:rPr>
          <w:delText xml:space="preserve"> </w:delText>
        </w:r>
      </w:del>
      <w:r w:rsidRPr="005619AE">
        <w:rPr>
          <w:sz w:val="24"/>
          <w:szCs w:val="24"/>
        </w:rPr>
        <w:t>C'est la couche responsable du chargement des données.</w:t>
      </w:r>
    </w:p>
    <w:p w:rsidR="002915DB" w:rsidRPr="005619AE" w:rsidRDefault="002915DB">
      <w:pPr>
        <w:ind w:firstLine="708"/>
        <w:jc w:val="both"/>
        <w:rPr>
          <w:sz w:val="24"/>
          <w:szCs w:val="24"/>
        </w:rPr>
        <w:pPrChange w:id="573" w:author="Toky Hajatiana RABOANARY" w:date="2019-07-05T18:15:00Z">
          <w:pPr>
            <w:jc w:val="both"/>
          </w:pPr>
        </w:pPrChange>
      </w:pPr>
      <w:del w:id="574" w:author="Toky Hajatiana RABOANARY" w:date="2019-07-05T18:15:00Z">
        <w:r w:rsidRPr="005619AE" w:rsidDel="002A588A">
          <w:rPr>
            <w:sz w:val="24"/>
            <w:szCs w:val="24"/>
          </w:rPr>
          <w:lastRenderedPageBreak/>
          <w:delText xml:space="preserve">    </w:delText>
        </w:r>
      </w:del>
      <w:r w:rsidRPr="005619AE">
        <w:rPr>
          <w:sz w:val="24"/>
          <w:szCs w:val="24"/>
        </w:rPr>
        <w:t>Aussi celui chargé de faire les bases de données pour envoyer ou recevoir des informations.</w:t>
      </w:r>
    </w:p>
    <w:p w:rsidR="002915DB" w:rsidRPr="005619AE" w:rsidRDefault="002915DB">
      <w:pPr>
        <w:ind w:firstLine="708"/>
        <w:jc w:val="both"/>
        <w:rPr>
          <w:sz w:val="24"/>
          <w:szCs w:val="24"/>
        </w:rPr>
        <w:pPrChange w:id="575" w:author="Toky Hajatiana RABOANARY" w:date="2019-07-05T18:15:00Z">
          <w:pPr>
            <w:jc w:val="both"/>
          </w:pPr>
        </w:pPrChange>
      </w:pPr>
      <w:del w:id="576" w:author="Toky Hajatiana RABOANARY" w:date="2019-07-05T18:15:00Z">
        <w:r w:rsidRPr="005619AE" w:rsidDel="002A588A">
          <w:rPr>
            <w:sz w:val="24"/>
            <w:szCs w:val="24"/>
          </w:rPr>
          <w:delText xml:space="preserve">    </w:delText>
        </w:r>
      </w:del>
      <w:r w:rsidRPr="005619AE">
        <w:rPr>
          <w:sz w:val="24"/>
          <w:szCs w:val="24"/>
        </w:rPr>
        <w:t>Nous savons que la base de données peut être locale dans notre application ou à distance.</w:t>
      </w:r>
    </w:p>
    <w:p w:rsidR="002915DB" w:rsidRDefault="002915DB" w:rsidP="004B7774">
      <w:pPr>
        <w:pStyle w:val="Titre5"/>
      </w:pPr>
      <w:bookmarkStart w:id="577" w:name="_Toc9400062"/>
      <w:r>
        <w:t>La vue:</w:t>
      </w:r>
      <w:bookmarkEnd w:id="577"/>
      <w:r>
        <w:t xml:space="preserve"> </w:t>
      </w:r>
    </w:p>
    <w:p w:rsidR="002915DB" w:rsidRPr="005619AE" w:rsidRDefault="002915DB">
      <w:pPr>
        <w:ind w:firstLine="708"/>
        <w:jc w:val="both"/>
        <w:rPr>
          <w:sz w:val="24"/>
          <w:szCs w:val="24"/>
        </w:rPr>
        <w:pPrChange w:id="578" w:author="Toky Hajatiana RABOANARY" w:date="2019-07-05T18:15:00Z">
          <w:pPr>
            <w:jc w:val="both"/>
          </w:pPr>
        </w:pPrChange>
      </w:pPr>
      <w:r w:rsidRPr="005619AE">
        <w:rPr>
          <w:sz w:val="24"/>
          <w:szCs w:val="24"/>
        </w:rPr>
        <w:t>Il s’agit du code qui nous permet de présenter les données fournies par le modèle, à titre d’exemple pour indiquer qu’il s’agit d’une application.</w:t>
      </w:r>
    </w:p>
    <w:p w:rsidR="002915DB" w:rsidRPr="005619AE" w:rsidDel="002A588A" w:rsidRDefault="002915DB">
      <w:pPr>
        <w:ind w:firstLine="708"/>
        <w:jc w:val="both"/>
        <w:rPr>
          <w:del w:id="579" w:author="Toky Hajatiana RABOANARY" w:date="2019-07-05T18:15:00Z"/>
          <w:sz w:val="24"/>
          <w:szCs w:val="24"/>
        </w:rPr>
        <w:pPrChange w:id="580" w:author="Toky Hajatiana RABOANARY" w:date="2019-07-05T18:15:00Z">
          <w:pPr>
            <w:jc w:val="both"/>
          </w:pPr>
        </w:pPrChange>
      </w:pPr>
      <w:r w:rsidRPr="005619AE">
        <w:rPr>
          <w:sz w:val="24"/>
          <w:szCs w:val="24"/>
        </w:rPr>
        <w:t>Le code HTML qui nous permet d’afficher la sortie des données traitées.</w:t>
      </w:r>
    </w:p>
    <w:p w:rsidR="002915DB" w:rsidRDefault="002915DB">
      <w:pPr>
        <w:ind w:firstLine="708"/>
        <w:jc w:val="both"/>
        <w:pPrChange w:id="581" w:author="Toky Hajatiana RABOANARY" w:date="2019-07-05T18:15:00Z">
          <w:pPr>
            <w:jc w:val="both"/>
          </w:pPr>
        </w:pPrChange>
      </w:pPr>
    </w:p>
    <w:p w:rsidR="002915DB" w:rsidRDefault="002915DB" w:rsidP="004B7774">
      <w:pPr>
        <w:pStyle w:val="Titre5"/>
      </w:pPr>
      <w:bookmarkStart w:id="582" w:name="_Toc9400063"/>
      <w:r>
        <w:t>Le contrôleur:</w:t>
      </w:r>
      <w:bookmarkEnd w:id="582"/>
      <w:r>
        <w:t xml:space="preserve"> </w:t>
      </w:r>
    </w:p>
    <w:p w:rsidR="00383842" w:rsidRPr="005619AE" w:rsidDel="002A588A" w:rsidRDefault="002915DB">
      <w:pPr>
        <w:ind w:firstLine="708"/>
        <w:jc w:val="both"/>
        <w:rPr>
          <w:del w:id="583" w:author="Toky Hajatiana RABOANARY" w:date="2019-07-05T18:15:00Z"/>
          <w:sz w:val="24"/>
          <w:szCs w:val="24"/>
        </w:rPr>
        <w:pPrChange w:id="584" w:author="Toky Hajatiana RABOANARY" w:date="2019-07-05T18:15:00Z">
          <w:pPr>
            <w:jc w:val="both"/>
          </w:pPr>
        </w:pPrChange>
      </w:pPr>
      <w:r w:rsidRPr="005619AE">
        <w:rPr>
          <w:sz w:val="24"/>
          <w:szCs w:val="24"/>
        </w:rPr>
        <w:t>Couche qui sert de lien entre la vue et le modèle. Pour envoyer des commandes au modèle qui vous permettent de mettre à jour votre statut afin que la vue puisse changer de présentation.</w:t>
      </w:r>
    </w:p>
    <w:p w:rsidR="002678DB" w:rsidRDefault="002678DB">
      <w:pPr>
        <w:ind w:firstLine="708"/>
        <w:jc w:val="both"/>
        <w:pPrChange w:id="585" w:author="Toky Hajatiana RABOANARY" w:date="2019-07-05T18:15:00Z">
          <w:pPr>
            <w:jc w:val="both"/>
          </w:pPr>
        </w:pPrChange>
      </w:pPr>
    </w:p>
    <w:p w:rsidR="002678DB" w:rsidRDefault="002678DB" w:rsidP="004B7774">
      <w:pPr>
        <w:pStyle w:val="Titre4"/>
      </w:pPr>
      <w:bookmarkStart w:id="586" w:name="_Toc9400064"/>
      <w:r>
        <w:t>LANGAGES DE PROGRAMMATION</w:t>
      </w:r>
      <w:del w:id="587" w:author="Toky Hajatiana RABOANARY" w:date="2019-07-05T18:15:00Z">
        <w:r w:rsidDel="002A588A">
          <w:delText>S</w:delText>
        </w:r>
      </w:del>
      <w:bookmarkEnd w:id="586"/>
    </w:p>
    <w:p w:rsidR="002678DB" w:rsidRPr="005619AE" w:rsidRDefault="002678DB">
      <w:pPr>
        <w:ind w:firstLine="708"/>
        <w:jc w:val="both"/>
        <w:rPr>
          <w:sz w:val="24"/>
          <w:szCs w:val="24"/>
        </w:rPr>
        <w:pPrChange w:id="588" w:author="Toky Hajatiana RABOANARY" w:date="2019-07-05T18:15:00Z">
          <w:pPr>
            <w:jc w:val="both"/>
          </w:pPr>
        </w:pPrChange>
      </w:pPr>
      <w:r w:rsidRPr="005619AE">
        <w:rPr>
          <w:sz w:val="24"/>
          <w:szCs w:val="24"/>
        </w:rPr>
        <w:t>Ionic</w:t>
      </w:r>
      <w:r w:rsidR="009B2BCE" w:rsidRPr="005619AE">
        <w:rPr>
          <w:sz w:val="24"/>
          <w:szCs w:val="24"/>
        </w:rPr>
        <w:t xml:space="preserve"> </w:t>
      </w:r>
      <w:del w:id="589" w:author="Toky Hajatiana RABOANARY" w:date="2019-07-05T18:15:00Z">
        <w:r w:rsidR="009B2BCE" w:rsidRPr="005619AE" w:rsidDel="002A588A">
          <w:rPr>
            <w:sz w:val="24"/>
            <w:szCs w:val="24"/>
          </w:rPr>
          <w:delText xml:space="preserve"> </w:delText>
        </w:r>
      </w:del>
      <w:r w:rsidR="009B2BCE" w:rsidRPr="005619AE">
        <w:rPr>
          <w:sz w:val="24"/>
          <w:szCs w:val="24"/>
        </w:rPr>
        <w:t>framework</w:t>
      </w:r>
      <w:r w:rsidRPr="005619AE">
        <w:rPr>
          <w:sz w:val="24"/>
          <w:szCs w:val="24"/>
        </w:rPr>
        <w:t xml:space="preserve"> utilise gé</w:t>
      </w:r>
      <w:r w:rsidR="005B04F3" w:rsidRPr="005619AE">
        <w:rPr>
          <w:sz w:val="24"/>
          <w:szCs w:val="24"/>
        </w:rPr>
        <w:t>néralement le TYPESCRIPT, HTML et SCSS.</w:t>
      </w:r>
    </w:p>
    <w:p w:rsidR="002678DB" w:rsidRDefault="002678DB" w:rsidP="00151053">
      <w:pPr>
        <w:pStyle w:val="Titre5"/>
        <w:numPr>
          <w:ilvl w:val="0"/>
          <w:numId w:val="34"/>
        </w:numPr>
        <w:rPr>
          <w:lang w:val="de-DE"/>
        </w:rPr>
      </w:pPr>
      <w:r w:rsidRPr="00670355">
        <w:t xml:space="preserve"> </w:t>
      </w:r>
      <w:bookmarkStart w:id="590" w:name="_Toc9400065"/>
      <w:r w:rsidRPr="004B7774">
        <w:rPr>
          <w:lang w:val="de-DE"/>
        </w:rPr>
        <w:t>HyperText Markup Langage (H.T.M.L)</w:t>
      </w:r>
      <w:bookmarkEnd w:id="590"/>
    </w:p>
    <w:p w:rsidR="004C052F" w:rsidRPr="005619AE" w:rsidRDefault="004C052F">
      <w:pPr>
        <w:ind w:firstLine="708"/>
        <w:rPr>
          <w:sz w:val="24"/>
          <w:szCs w:val="24"/>
        </w:rPr>
        <w:pPrChange w:id="591" w:author="Toky Hajatiana RABOANARY" w:date="2019-07-05T18:16:00Z">
          <w:pPr/>
        </w:pPrChange>
      </w:pPr>
      <w:r w:rsidRPr="005619AE">
        <w:rPr>
          <w:sz w:val="24"/>
          <w:szCs w:val="24"/>
        </w:rPr>
        <w:t>Voici le logo du langage HTML</w:t>
      </w:r>
    </w:p>
    <w:p w:rsidR="00B807A6" w:rsidRPr="004C052F" w:rsidRDefault="002A588A" w:rsidP="004C7732">
      <w:pPr>
        <w:jc w:val="both"/>
      </w:pPr>
      <w:r>
        <w:rPr>
          <w:noProof/>
        </w:rPr>
        <w:drawing>
          <wp:anchor distT="0" distB="0" distL="114300" distR="114300" simplePos="0" relativeHeight="251669504" behindDoc="1" locked="0" layoutInCell="1" allowOverlap="1">
            <wp:simplePos x="0" y="0"/>
            <wp:positionH relativeFrom="column">
              <wp:posOffset>1982297</wp:posOffset>
            </wp:positionH>
            <wp:positionV relativeFrom="paragraph">
              <wp:posOffset>301066</wp:posOffset>
            </wp:positionV>
            <wp:extent cx="1833880" cy="1658620"/>
            <wp:effectExtent l="0" t="0" r="0" b="0"/>
            <wp:wrapTight wrapText="bothSides">
              <wp:wrapPolygon edited="0">
                <wp:start x="0" y="0"/>
                <wp:lineTo x="0" y="21501"/>
                <wp:lineTo x="21391" y="21501"/>
                <wp:lineTo x="21391" y="0"/>
                <wp:lineTo x="0" y="0"/>
              </wp:wrapPolygon>
            </wp:wrapTight>
            <wp:docPr id="22" name="Image 3" descr="C:\Users\ampasampito\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asampito\Desktop\index.png"/>
                    <pic:cNvPicPr>
                      <a:picLocks noChangeAspect="1" noChangeArrowheads="1"/>
                    </pic:cNvPicPr>
                  </pic:nvPicPr>
                  <pic:blipFill>
                    <a:blip r:embed="rId57"/>
                    <a:srcRect/>
                    <a:stretch>
                      <a:fillRect/>
                    </a:stretch>
                  </pic:blipFill>
                  <pic:spPr bwMode="auto">
                    <a:xfrm>
                      <a:off x="0" y="0"/>
                      <a:ext cx="1833880" cy="16586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807A6" w:rsidRDefault="00B807A6" w:rsidP="004C7732">
      <w:pPr>
        <w:jc w:val="both"/>
        <w:rPr>
          <w:ins w:id="592" w:author="Toky Hajatiana RABOANARY" w:date="2019-07-05T18:16:00Z"/>
        </w:rPr>
      </w:pPr>
    </w:p>
    <w:p w:rsidR="002A588A" w:rsidRDefault="002A588A" w:rsidP="004C7732">
      <w:pPr>
        <w:jc w:val="both"/>
        <w:rPr>
          <w:ins w:id="593" w:author="Toky Hajatiana RABOANARY" w:date="2019-07-05T18:16:00Z"/>
        </w:rPr>
      </w:pPr>
    </w:p>
    <w:p w:rsidR="002A588A" w:rsidRDefault="002A588A" w:rsidP="004C7732">
      <w:pPr>
        <w:jc w:val="both"/>
        <w:rPr>
          <w:ins w:id="594" w:author="Toky Hajatiana RABOANARY" w:date="2019-07-05T18:16:00Z"/>
        </w:rPr>
      </w:pPr>
    </w:p>
    <w:p w:rsidR="002A588A" w:rsidRDefault="002A588A" w:rsidP="004C7732">
      <w:pPr>
        <w:jc w:val="both"/>
        <w:rPr>
          <w:ins w:id="595" w:author="Toky Hajatiana RABOANARY" w:date="2019-07-05T18:16:00Z"/>
        </w:rPr>
      </w:pPr>
    </w:p>
    <w:p w:rsidR="002A588A" w:rsidRDefault="002A588A" w:rsidP="004C7732">
      <w:pPr>
        <w:jc w:val="both"/>
        <w:rPr>
          <w:ins w:id="596" w:author="Toky Hajatiana RABOANARY" w:date="2019-07-05T18:16:00Z"/>
        </w:rPr>
      </w:pPr>
    </w:p>
    <w:p w:rsidR="002A588A" w:rsidRPr="004C052F" w:rsidRDefault="002A588A" w:rsidP="004C7732">
      <w:pPr>
        <w:jc w:val="both"/>
      </w:pPr>
    </w:p>
    <w:p w:rsidR="00B807A6" w:rsidRDefault="00B807A6" w:rsidP="004B7774">
      <w:pPr>
        <w:pStyle w:val="Sous-titre"/>
        <w:rPr>
          <w:lang w:val="de-DE"/>
        </w:rPr>
      </w:pPr>
      <w:bookmarkStart w:id="597" w:name="_Toc9399881"/>
      <w:r>
        <w:rPr>
          <w:lang w:val="de-DE"/>
        </w:rPr>
        <w:t>Logo HTML</w:t>
      </w:r>
      <w:r w:rsidR="006B7965">
        <w:rPr>
          <w:lang w:val="de-DE"/>
        </w:rPr>
        <w:t xml:space="preserve"> </w:t>
      </w:r>
      <w:r>
        <w:rPr>
          <w:lang w:val="de-DE"/>
        </w:rPr>
        <w:t>5</w:t>
      </w:r>
      <w:bookmarkEnd w:id="597"/>
    </w:p>
    <w:p w:rsidR="00324F94" w:rsidRPr="004B7774" w:rsidRDefault="00324F94" w:rsidP="004B7774">
      <w:pPr>
        <w:pStyle w:val="Titre5"/>
        <w:rPr>
          <w:lang w:val="de-DE"/>
        </w:rPr>
      </w:pPr>
      <w:bookmarkStart w:id="598" w:name="_Toc9400066"/>
      <w:r w:rsidRPr="001402C3">
        <w:rPr>
          <w:rPrChange w:id="599" w:author="Toky Hajatiana RABOANARY" w:date="2019-07-10T16:53:00Z">
            <w:rPr>
              <w:lang w:val="de-DE"/>
            </w:rPr>
          </w:rPrChange>
        </w:rPr>
        <w:lastRenderedPageBreak/>
        <w:t>Définition</w:t>
      </w:r>
      <w:bookmarkEnd w:id="598"/>
    </w:p>
    <w:p w:rsidR="004C052F" w:rsidRPr="005619AE" w:rsidDel="002A588A" w:rsidRDefault="00324F94">
      <w:pPr>
        <w:ind w:firstLine="708"/>
        <w:jc w:val="both"/>
        <w:rPr>
          <w:del w:id="600" w:author="Toky Hajatiana RABOANARY" w:date="2019-07-05T18:16:00Z"/>
          <w:sz w:val="24"/>
          <w:szCs w:val="24"/>
        </w:rPr>
        <w:pPrChange w:id="601" w:author="Toky Hajatiana RABOANARY" w:date="2019-07-05T18:16:00Z">
          <w:pPr>
            <w:jc w:val="both"/>
          </w:pPr>
        </w:pPrChange>
      </w:pPr>
      <w:r w:rsidRPr="005619AE">
        <w:rPr>
          <w:sz w:val="24"/>
          <w:szCs w:val="24"/>
        </w:rPr>
        <w:t>L’HyperText Markup Langage, généralement abrégé HTML, est le format de donnée conçu pour représenter les pages web. C’est un langage de balisage permettant d’écrire de l’hypertexte, d’où son nom. HTML permet également de structurer sémantiquement et de mettre en forme le contenu des pages, d’inclure des ressources multimédias dont des images, des formulaires de saisie, et des programmes informatiques. Il permet de créer des documents interopérables avec des équipements très variés de manière conforme aux exigences de l’accessibilité du web. Il est souvent utilisé conjointement avec des langages de programmation (Java script) et des formats de présentation (feuilles de style en cascade). HTML est initialement dérivé du Standard Generalized Markup Langage (SGML).</w:t>
      </w:r>
    </w:p>
    <w:p w:rsidR="00BD37D8" w:rsidRDefault="00BD37D8">
      <w:pPr>
        <w:ind w:firstLine="708"/>
        <w:jc w:val="both"/>
        <w:pPrChange w:id="602" w:author="Toky Hajatiana RABOANARY" w:date="2019-07-05T18:16:00Z">
          <w:pPr>
            <w:jc w:val="both"/>
          </w:pPr>
        </w:pPrChange>
      </w:pPr>
    </w:p>
    <w:p w:rsidR="00324F94" w:rsidRDefault="00324F94" w:rsidP="004B7774">
      <w:pPr>
        <w:pStyle w:val="Titre5"/>
      </w:pPr>
      <w:bookmarkStart w:id="603" w:name="_Toc9400067"/>
      <w:r>
        <w:t>Structure et syntaxe</w:t>
      </w:r>
      <w:bookmarkEnd w:id="603"/>
    </w:p>
    <w:p w:rsidR="00324F94" w:rsidRPr="005619AE" w:rsidRDefault="002E0FD6" w:rsidP="004C7732">
      <w:pPr>
        <w:jc w:val="both"/>
        <w:rPr>
          <w:sz w:val="24"/>
          <w:szCs w:val="24"/>
        </w:rPr>
      </w:pPr>
      <w:r w:rsidRPr="005619AE">
        <w:rPr>
          <w:sz w:val="24"/>
          <w:szCs w:val="24"/>
        </w:rPr>
        <w:t>La structure du dossier HTML est composée comme suit :</w:t>
      </w:r>
    </w:p>
    <w:p w:rsidR="002E0FD6" w:rsidRDefault="002E0FD6" w:rsidP="004C7732">
      <w:pPr>
        <w:jc w:val="both"/>
      </w:pPr>
      <w:r>
        <w:rPr>
          <w:noProof/>
        </w:rPr>
        <w:drawing>
          <wp:inline distT="0" distB="0" distL="0" distR="0">
            <wp:extent cx="5760720" cy="3949360"/>
            <wp:effectExtent l="19050" t="0" r="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60720" cy="3949360"/>
                    </a:xfrm>
                    <a:prstGeom prst="rect">
                      <a:avLst/>
                    </a:prstGeom>
                    <a:noFill/>
                    <a:ln w="9525">
                      <a:noFill/>
                      <a:miter lim="800000"/>
                      <a:headEnd/>
                      <a:tailEnd/>
                    </a:ln>
                  </pic:spPr>
                </pic:pic>
              </a:graphicData>
            </a:graphic>
          </wp:inline>
        </w:drawing>
      </w:r>
    </w:p>
    <w:p w:rsidR="002E0FD6" w:rsidRDefault="002E0FD6" w:rsidP="004B7774">
      <w:pPr>
        <w:pStyle w:val="Sous-titre"/>
      </w:pPr>
      <w:bookmarkStart w:id="604" w:name="_Toc9399882"/>
      <w:r w:rsidRPr="002E0FD6">
        <w:t>Structure et syntaxe Html</w:t>
      </w:r>
      <w:bookmarkEnd w:id="604"/>
    </w:p>
    <w:p w:rsidR="002E0FD6" w:rsidRDefault="002E0FD6" w:rsidP="004C7732">
      <w:pPr>
        <w:tabs>
          <w:tab w:val="left" w:pos="3630"/>
        </w:tabs>
        <w:jc w:val="both"/>
      </w:pPr>
    </w:p>
    <w:p w:rsidR="00121AFF" w:rsidRPr="00324F94" w:rsidRDefault="00121AFF" w:rsidP="004C7732">
      <w:pPr>
        <w:tabs>
          <w:tab w:val="left" w:pos="3630"/>
        </w:tabs>
        <w:jc w:val="both"/>
      </w:pPr>
    </w:p>
    <w:p w:rsidR="00383842" w:rsidRDefault="003263E6" w:rsidP="004B7774">
      <w:pPr>
        <w:pStyle w:val="Titre4"/>
      </w:pPr>
      <w:bookmarkStart w:id="605" w:name="_Toc9400068"/>
      <w:r>
        <w:lastRenderedPageBreak/>
        <w:t>TYPESCRIPT</w:t>
      </w:r>
      <w:bookmarkEnd w:id="605"/>
    </w:p>
    <w:p w:rsidR="00121AFF" w:rsidRPr="007118BD" w:rsidRDefault="00121AFF" w:rsidP="00121AFF">
      <w:pPr>
        <w:rPr>
          <w:sz w:val="24"/>
          <w:szCs w:val="24"/>
        </w:rPr>
      </w:pPr>
      <w:r w:rsidRPr="007118BD">
        <w:rPr>
          <w:sz w:val="24"/>
          <w:szCs w:val="24"/>
        </w:rPr>
        <w:t>Représentation du logo de typescript</w:t>
      </w:r>
    </w:p>
    <w:p w:rsidR="0010351E" w:rsidRDefault="0010351E" w:rsidP="004C7732">
      <w:pPr>
        <w:jc w:val="both"/>
      </w:pPr>
    </w:p>
    <w:p w:rsidR="0010351E" w:rsidRDefault="0010351E" w:rsidP="004C7732">
      <w:pPr>
        <w:jc w:val="both"/>
      </w:pPr>
      <w:r>
        <w:rPr>
          <w:noProof/>
        </w:rPr>
        <w:drawing>
          <wp:anchor distT="0" distB="0" distL="114300" distR="114300" simplePos="0" relativeHeight="251670528" behindDoc="1" locked="0" layoutInCell="1" allowOverlap="1">
            <wp:simplePos x="0" y="0"/>
            <wp:positionH relativeFrom="column">
              <wp:posOffset>1805305</wp:posOffset>
            </wp:positionH>
            <wp:positionV relativeFrom="paragraph">
              <wp:posOffset>92710</wp:posOffset>
            </wp:positionV>
            <wp:extent cx="2143125" cy="2143125"/>
            <wp:effectExtent l="19050" t="0" r="9525" b="0"/>
            <wp:wrapTight wrapText="bothSides">
              <wp:wrapPolygon edited="0">
                <wp:start x="-192" y="0"/>
                <wp:lineTo x="-192" y="21504"/>
                <wp:lineTo x="21696" y="21504"/>
                <wp:lineTo x="21696" y="0"/>
                <wp:lineTo x="-192" y="0"/>
              </wp:wrapPolygon>
            </wp:wrapTight>
            <wp:docPr id="29" name="Image 4" descr="C:\Users\ampasampito\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asampito\Desktop\images.png"/>
                    <pic:cNvPicPr>
                      <a:picLocks noChangeAspect="1" noChangeArrowheads="1"/>
                    </pic:cNvPicPr>
                  </pic:nvPicPr>
                  <pic:blipFill>
                    <a:blip r:embed="rId59"/>
                    <a:srcRect/>
                    <a:stretch>
                      <a:fillRect/>
                    </a:stretch>
                  </pic:blipFill>
                  <pic:spPr bwMode="auto">
                    <a:xfrm>
                      <a:off x="0" y="0"/>
                      <a:ext cx="2143125" cy="2143125"/>
                    </a:xfrm>
                    <a:prstGeom prst="rect">
                      <a:avLst/>
                    </a:prstGeom>
                    <a:noFill/>
                    <a:ln w="9525">
                      <a:noFill/>
                      <a:miter lim="800000"/>
                      <a:headEnd/>
                      <a:tailEnd/>
                    </a:ln>
                  </pic:spPr>
                </pic:pic>
              </a:graphicData>
            </a:graphic>
          </wp:anchor>
        </w:drawing>
      </w:r>
    </w:p>
    <w:p w:rsidR="0010351E" w:rsidRPr="0010351E" w:rsidRDefault="0010351E" w:rsidP="004C7732">
      <w:pPr>
        <w:jc w:val="both"/>
      </w:pPr>
    </w:p>
    <w:p w:rsidR="0010351E" w:rsidRPr="0010351E" w:rsidRDefault="0010351E" w:rsidP="004C7732">
      <w:pPr>
        <w:jc w:val="both"/>
      </w:pPr>
    </w:p>
    <w:p w:rsidR="0010351E" w:rsidRPr="0010351E" w:rsidRDefault="0010351E" w:rsidP="004C7732">
      <w:pPr>
        <w:jc w:val="both"/>
      </w:pPr>
    </w:p>
    <w:p w:rsidR="0010351E" w:rsidRPr="0010351E" w:rsidRDefault="0010351E" w:rsidP="004C7732">
      <w:pPr>
        <w:jc w:val="both"/>
      </w:pPr>
    </w:p>
    <w:p w:rsidR="0010351E" w:rsidRPr="0010351E" w:rsidRDefault="0010351E" w:rsidP="004C7732">
      <w:pPr>
        <w:jc w:val="both"/>
      </w:pPr>
    </w:p>
    <w:p w:rsidR="00C62EB8" w:rsidRDefault="002A588A" w:rsidP="004C7732">
      <w:pPr>
        <w:tabs>
          <w:tab w:val="left" w:pos="4080"/>
        </w:tabs>
        <w:jc w:val="both"/>
      </w:pPr>
      <w:ins w:id="606" w:author="Toky Hajatiana RABOANARY" w:date="2019-07-05T18:17:00Z">
        <w:r>
          <w:t>(Amboary tsara ny fipetrahan ny sarin lah rehetra …)</w:t>
        </w:r>
      </w:ins>
    </w:p>
    <w:p w:rsidR="00C62EB8" w:rsidDel="002A588A" w:rsidRDefault="0010351E" w:rsidP="004B7774">
      <w:pPr>
        <w:pStyle w:val="Sous-titre"/>
        <w:rPr>
          <w:del w:id="607" w:author="Toky Hajatiana RABOANARY" w:date="2019-07-05T18:17:00Z"/>
        </w:rPr>
      </w:pPr>
      <w:bookmarkStart w:id="608" w:name="_Toc9399883"/>
      <w:r>
        <w:t>Logo typescript</w:t>
      </w:r>
      <w:bookmarkEnd w:id="608"/>
    </w:p>
    <w:p w:rsidR="00C62EB8" w:rsidRDefault="00C62EB8">
      <w:pPr>
        <w:pStyle w:val="Sous-titre"/>
        <w:pPrChange w:id="609" w:author="Toky Hajatiana RABOANARY" w:date="2019-07-05T18:17:00Z">
          <w:pPr>
            <w:jc w:val="both"/>
          </w:pPr>
        </w:pPrChange>
      </w:pPr>
    </w:p>
    <w:p w:rsidR="00C62EB8" w:rsidRDefault="00C62EB8" w:rsidP="00151053">
      <w:pPr>
        <w:pStyle w:val="Titre5"/>
        <w:numPr>
          <w:ilvl w:val="0"/>
          <w:numId w:val="35"/>
        </w:numPr>
      </w:pPr>
      <w:bookmarkStart w:id="610" w:name="_Toc9400069"/>
      <w:r>
        <w:t>Présentation</w:t>
      </w:r>
      <w:bookmarkEnd w:id="610"/>
    </w:p>
    <w:p w:rsidR="00C62EB8" w:rsidRPr="007118BD" w:rsidRDefault="00C62EB8">
      <w:pPr>
        <w:ind w:firstLine="708"/>
        <w:jc w:val="both"/>
        <w:rPr>
          <w:sz w:val="24"/>
          <w:szCs w:val="24"/>
        </w:rPr>
        <w:pPrChange w:id="611" w:author="Toky Hajatiana RABOANARY" w:date="2019-07-05T18:17:00Z">
          <w:pPr>
            <w:jc w:val="both"/>
          </w:pPr>
        </w:pPrChange>
      </w:pPr>
      <w:r w:rsidRPr="007118BD">
        <w:rPr>
          <w:sz w:val="24"/>
          <w:szCs w:val="24"/>
        </w:rPr>
        <w:t>TypeScript est un langage compilé fortement typé, orienté objet. Il a été conçu par Anders Hejlsberg (concepteur de C #) chez Microsoft.</w:t>
      </w:r>
    </w:p>
    <w:p w:rsidR="00C62EB8" w:rsidRPr="007118BD" w:rsidRDefault="00C62EB8">
      <w:pPr>
        <w:ind w:firstLine="708"/>
        <w:jc w:val="both"/>
        <w:rPr>
          <w:sz w:val="24"/>
          <w:szCs w:val="24"/>
        </w:rPr>
        <w:pPrChange w:id="612" w:author="Toky Hajatiana RABOANARY" w:date="2019-07-05T18:18:00Z">
          <w:pPr>
            <w:jc w:val="both"/>
          </w:pPr>
        </w:pPrChange>
      </w:pPr>
      <w:r w:rsidRPr="007118BD">
        <w:rPr>
          <w:sz w:val="24"/>
          <w:szCs w:val="24"/>
        </w:rPr>
        <w:t>TypeScript est à la fois un langage et un ensemble d'outils. Il est un sur-ensemble typé de JavaScript compilé en JavaScript. En d'autres termes, TypeScript est JavaScript plus quelques fonctionnalités supplémentaires.</w:t>
      </w:r>
    </w:p>
    <w:p w:rsidR="00005B2D" w:rsidRDefault="00C62EB8" w:rsidP="00151053">
      <w:pPr>
        <w:pStyle w:val="Titre6"/>
        <w:numPr>
          <w:ilvl w:val="0"/>
          <w:numId w:val="36"/>
        </w:numPr>
      </w:pPr>
      <w:r>
        <w:t>Caractéristiques</w:t>
      </w:r>
    </w:p>
    <w:p w:rsidR="00005B2D" w:rsidRPr="007118BD" w:rsidRDefault="00005B2D" w:rsidP="00D47E7E">
      <w:pPr>
        <w:pStyle w:val="Paragraphedeliste"/>
        <w:numPr>
          <w:ilvl w:val="0"/>
          <w:numId w:val="4"/>
        </w:numPr>
        <w:jc w:val="both"/>
        <w:rPr>
          <w:sz w:val="24"/>
          <w:szCs w:val="24"/>
        </w:rPr>
      </w:pPr>
      <w:r w:rsidRPr="007118BD">
        <w:rPr>
          <w:sz w:val="24"/>
          <w:szCs w:val="24"/>
        </w:rPr>
        <w:t>TypeScript est juste JavaScript : - vous avez besoin de connaître JavaScript pour utiliser TypeScript. Tout le code de TypeScript est converti en son équivalent JavaScript pour l'exécution.</w:t>
      </w:r>
    </w:p>
    <w:p w:rsidR="00005B2D" w:rsidRPr="007118BD" w:rsidRDefault="00005B2D" w:rsidP="00D47E7E">
      <w:pPr>
        <w:pStyle w:val="Paragraphedeliste"/>
        <w:numPr>
          <w:ilvl w:val="0"/>
          <w:numId w:val="4"/>
        </w:numPr>
        <w:jc w:val="both"/>
        <w:rPr>
          <w:sz w:val="24"/>
          <w:szCs w:val="24"/>
        </w:rPr>
      </w:pPr>
      <w:r w:rsidRPr="007118BD">
        <w:rPr>
          <w:sz w:val="24"/>
          <w:szCs w:val="24"/>
        </w:rPr>
        <w:t>TypeScript prend en charge d'autres bibliothèques JS.</w:t>
      </w:r>
    </w:p>
    <w:p w:rsidR="00005B2D" w:rsidRPr="007118BD" w:rsidDel="002A588A" w:rsidRDefault="00005B2D" w:rsidP="00D47E7E">
      <w:pPr>
        <w:pStyle w:val="Paragraphedeliste"/>
        <w:numPr>
          <w:ilvl w:val="0"/>
          <w:numId w:val="4"/>
        </w:numPr>
        <w:jc w:val="both"/>
        <w:rPr>
          <w:del w:id="613" w:author="Toky Hajatiana RABOANARY" w:date="2019-07-05T18:18:00Z"/>
          <w:sz w:val="24"/>
          <w:szCs w:val="24"/>
        </w:rPr>
      </w:pPr>
      <w:r w:rsidRPr="007118BD">
        <w:rPr>
          <w:sz w:val="24"/>
          <w:szCs w:val="24"/>
        </w:rPr>
        <w:t xml:space="preserve">TypeScript est portable </w:t>
      </w:r>
      <w:proofErr w:type="gramStart"/>
      <w:r w:rsidRPr="007118BD">
        <w:rPr>
          <w:sz w:val="24"/>
          <w:szCs w:val="24"/>
        </w:rPr>
        <w:t>:Il</w:t>
      </w:r>
      <w:proofErr w:type="gramEnd"/>
      <w:r w:rsidRPr="007118BD">
        <w:rPr>
          <w:sz w:val="24"/>
          <w:szCs w:val="24"/>
        </w:rPr>
        <w:t xml:space="preserve"> est portable sur les navigateurs, les périphériques et les systèmes d'exploitation. Il peut fonctionner sur n'importe quel environnement sur lequel JavaScript est exécuté. Contrairement à ses homologues, TypeScript n'a pas besoin d'une machine virtuelle dédiée ou d'un environnement d'exécution spécifique pour s'exécuter.</w:t>
      </w:r>
    </w:p>
    <w:p w:rsidR="00005B2D" w:rsidRDefault="00005B2D">
      <w:pPr>
        <w:pStyle w:val="Paragraphedeliste"/>
        <w:numPr>
          <w:ilvl w:val="0"/>
          <w:numId w:val="4"/>
        </w:numPr>
        <w:jc w:val="both"/>
        <w:pPrChange w:id="614" w:author="Toky Hajatiana RABOANARY" w:date="2019-07-05T18:18:00Z">
          <w:pPr>
            <w:jc w:val="both"/>
          </w:pPr>
        </w:pPrChange>
      </w:pPr>
    </w:p>
    <w:p w:rsidR="00005B2D" w:rsidRDefault="00005B2D" w:rsidP="004B7774">
      <w:pPr>
        <w:pStyle w:val="Titre6"/>
      </w:pPr>
      <w:r>
        <w:t>Avantages</w:t>
      </w:r>
    </w:p>
    <w:p w:rsidR="00005B2D" w:rsidRPr="007118BD" w:rsidRDefault="00005B2D" w:rsidP="00D47E7E">
      <w:pPr>
        <w:pStyle w:val="Paragraphedeliste"/>
        <w:numPr>
          <w:ilvl w:val="0"/>
          <w:numId w:val="4"/>
        </w:numPr>
        <w:jc w:val="both"/>
        <w:rPr>
          <w:sz w:val="24"/>
          <w:szCs w:val="24"/>
        </w:rPr>
      </w:pPr>
      <w:r w:rsidRPr="007118BD">
        <w:rPr>
          <w:sz w:val="24"/>
          <w:szCs w:val="24"/>
        </w:rPr>
        <w:t>Les erreurs sont détectées plus tôt.</w:t>
      </w:r>
    </w:p>
    <w:p w:rsidR="00005B2D" w:rsidRPr="007118BD" w:rsidRDefault="00005B2D" w:rsidP="00D47E7E">
      <w:pPr>
        <w:pStyle w:val="Paragraphedeliste"/>
        <w:numPr>
          <w:ilvl w:val="0"/>
          <w:numId w:val="4"/>
        </w:numPr>
        <w:jc w:val="both"/>
        <w:rPr>
          <w:sz w:val="24"/>
          <w:szCs w:val="24"/>
        </w:rPr>
      </w:pPr>
      <w:r w:rsidRPr="007118BD">
        <w:rPr>
          <w:sz w:val="24"/>
          <w:szCs w:val="24"/>
        </w:rPr>
        <w:lastRenderedPageBreak/>
        <w:t>Moins de bugs.</w:t>
      </w:r>
    </w:p>
    <w:p w:rsidR="00005B2D" w:rsidRPr="007118BD" w:rsidRDefault="00005B2D" w:rsidP="00D47E7E">
      <w:pPr>
        <w:pStyle w:val="Paragraphedeliste"/>
        <w:numPr>
          <w:ilvl w:val="0"/>
          <w:numId w:val="4"/>
        </w:numPr>
        <w:jc w:val="both"/>
        <w:rPr>
          <w:sz w:val="24"/>
          <w:szCs w:val="24"/>
        </w:rPr>
      </w:pPr>
      <w:r w:rsidRPr="007118BD">
        <w:rPr>
          <w:sz w:val="24"/>
          <w:szCs w:val="24"/>
        </w:rPr>
        <w:t>Économise beaucoup de temps.</w:t>
      </w:r>
    </w:p>
    <w:p w:rsidR="00005B2D" w:rsidRPr="007118BD" w:rsidRDefault="00005B2D" w:rsidP="00D47E7E">
      <w:pPr>
        <w:pStyle w:val="Paragraphedeliste"/>
        <w:numPr>
          <w:ilvl w:val="0"/>
          <w:numId w:val="4"/>
        </w:numPr>
        <w:jc w:val="both"/>
        <w:rPr>
          <w:sz w:val="24"/>
          <w:szCs w:val="24"/>
        </w:rPr>
      </w:pPr>
      <w:r w:rsidRPr="007118BD">
        <w:rPr>
          <w:sz w:val="24"/>
          <w:szCs w:val="24"/>
        </w:rPr>
        <w:t>Fort Typage Statique</w:t>
      </w:r>
    </w:p>
    <w:p w:rsidR="00005B2D" w:rsidRPr="007118BD" w:rsidRDefault="00005B2D" w:rsidP="00D47E7E">
      <w:pPr>
        <w:pStyle w:val="Paragraphedeliste"/>
        <w:numPr>
          <w:ilvl w:val="0"/>
          <w:numId w:val="4"/>
        </w:numPr>
        <w:jc w:val="both"/>
        <w:rPr>
          <w:sz w:val="24"/>
          <w:szCs w:val="24"/>
        </w:rPr>
      </w:pPr>
      <w:r w:rsidRPr="007118BD">
        <w:rPr>
          <w:sz w:val="24"/>
          <w:szCs w:val="24"/>
        </w:rPr>
        <w:t>Prend en charge les concepts de programmation orientée objet.</w:t>
      </w:r>
    </w:p>
    <w:p w:rsidR="00005B2D" w:rsidRPr="007118BD" w:rsidDel="002A588A" w:rsidRDefault="00005B2D" w:rsidP="00D47E7E">
      <w:pPr>
        <w:pStyle w:val="Paragraphedeliste"/>
        <w:numPr>
          <w:ilvl w:val="0"/>
          <w:numId w:val="4"/>
        </w:numPr>
        <w:jc w:val="both"/>
        <w:rPr>
          <w:del w:id="615" w:author="Toky Hajatiana RABOANARY" w:date="2019-07-05T18:18:00Z"/>
          <w:sz w:val="24"/>
          <w:szCs w:val="24"/>
        </w:rPr>
      </w:pPr>
      <w:r w:rsidRPr="007118BD">
        <w:rPr>
          <w:sz w:val="24"/>
          <w:szCs w:val="24"/>
        </w:rPr>
        <w:t>Langage Compiler.</w:t>
      </w:r>
    </w:p>
    <w:p w:rsidR="005D5BDB" w:rsidRDefault="005D5BDB">
      <w:pPr>
        <w:pStyle w:val="Paragraphedeliste"/>
        <w:numPr>
          <w:ilvl w:val="0"/>
          <w:numId w:val="4"/>
        </w:numPr>
        <w:jc w:val="both"/>
        <w:pPrChange w:id="616" w:author="Toky Hajatiana RABOANARY" w:date="2019-07-05T18:18:00Z">
          <w:pPr>
            <w:jc w:val="both"/>
          </w:pPr>
        </w:pPrChange>
      </w:pPr>
    </w:p>
    <w:p w:rsidR="000C78F1" w:rsidRDefault="005D5BDB" w:rsidP="004B7774">
      <w:pPr>
        <w:pStyle w:val="Titre6"/>
      </w:pPr>
      <w:r>
        <w:t>Composants</w:t>
      </w:r>
    </w:p>
    <w:p w:rsidR="000C78F1" w:rsidRPr="007118BD" w:rsidRDefault="000C78F1" w:rsidP="004C7732">
      <w:pPr>
        <w:jc w:val="both"/>
        <w:rPr>
          <w:sz w:val="24"/>
          <w:szCs w:val="24"/>
        </w:rPr>
      </w:pPr>
      <w:r w:rsidRPr="007118BD">
        <w:rPr>
          <w:sz w:val="24"/>
          <w:szCs w:val="24"/>
        </w:rPr>
        <w:t>TypeScript a trois composants :</w:t>
      </w:r>
    </w:p>
    <w:p w:rsidR="000C78F1" w:rsidRPr="007118BD" w:rsidRDefault="000C78F1" w:rsidP="00D47E7E">
      <w:pPr>
        <w:pStyle w:val="Paragraphedeliste"/>
        <w:numPr>
          <w:ilvl w:val="0"/>
          <w:numId w:val="4"/>
        </w:numPr>
        <w:jc w:val="both"/>
        <w:rPr>
          <w:sz w:val="24"/>
          <w:szCs w:val="24"/>
        </w:rPr>
      </w:pPr>
      <w:r w:rsidRPr="007118BD">
        <w:rPr>
          <w:sz w:val="24"/>
          <w:szCs w:val="24"/>
        </w:rPr>
        <w:t>Langage : - Elle comprend la syntaxe, les mots-clés et les annotations de type.</w:t>
      </w:r>
    </w:p>
    <w:p w:rsidR="000C78F1" w:rsidRPr="007118BD" w:rsidRDefault="000C78F1" w:rsidP="00D47E7E">
      <w:pPr>
        <w:pStyle w:val="Paragraphedeliste"/>
        <w:numPr>
          <w:ilvl w:val="0"/>
          <w:numId w:val="4"/>
        </w:numPr>
        <w:jc w:val="both"/>
        <w:rPr>
          <w:sz w:val="24"/>
          <w:szCs w:val="24"/>
        </w:rPr>
      </w:pPr>
      <w:r w:rsidRPr="007118BD">
        <w:rPr>
          <w:sz w:val="24"/>
          <w:szCs w:val="24"/>
        </w:rPr>
        <w:t>Le compilateur TypeScript : - Le compilateur TypeScript (tsc) convertit les instructions écrites en TypeScript en son équivalent JavaScript.</w:t>
      </w:r>
    </w:p>
    <w:p w:rsidR="000C78F1" w:rsidRPr="007118BD" w:rsidRDefault="000C78F1" w:rsidP="00D47E7E">
      <w:pPr>
        <w:pStyle w:val="Paragraphedeliste"/>
        <w:numPr>
          <w:ilvl w:val="0"/>
          <w:numId w:val="4"/>
        </w:numPr>
        <w:jc w:val="both"/>
        <w:rPr>
          <w:sz w:val="24"/>
          <w:szCs w:val="24"/>
        </w:rPr>
      </w:pPr>
      <w:r w:rsidRPr="007118BD">
        <w:rPr>
          <w:sz w:val="24"/>
          <w:szCs w:val="24"/>
        </w:rPr>
        <w:t xml:space="preserve">Le service de langage TypeScript : - Le "service de langue" expose une couche supplémentaire autour du pipeline de compilateur de base qui </w:t>
      </w:r>
      <w:proofErr w:type="gramStart"/>
      <w:r w:rsidRPr="007118BD">
        <w:rPr>
          <w:sz w:val="24"/>
          <w:szCs w:val="24"/>
        </w:rPr>
        <w:t>sont</w:t>
      </w:r>
      <w:proofErr w:type="gramEnd"/>
      <w:r w:rsidRPr="007118BD">
        <w:rPr>
          <w:sz w:val="24"/>
          <w:szCs w:val="24"/>
        </w:rPr>
        <w:t xml:space="preserve"> des applications de type éditeur. Le service de langage prend en charge l'ensemble commun d'opérations d'éditeur typiques telles que les complétions d'instructions, l'aide à la signature, le formatage et la mise en forme de code, la colorisation, etc.</w:t>
      </w:r>
    </w:p>
    <w:p w:rsidR="009578CB" w:rsidRDefault="009578CB" w:rsidP="004C7732">
      <w:pPr>
        <w:jc w:val="both"/>
      </w:pPr>
    </w:p>
    <w:p w:rsidR="009578CB" w:rsidRDefault="009578CB" w:rsidP="004C7732">
      <w:pPr>
        <w:jc w:val="both"/>
      </w:pPr>
      <w:r>
        <w:rPr>
          <w:noProof/>
        </w:rPr>
        <w:drawing>
          <wp:anchor distT="0" distB="0" distL="114300" distR="114300" simplePos="0" relativeHeight="251671552" behindDoc="1" locked="0" layoutInCell="1" allowOverlap="1">
            <wp:simplePos x="0" y="0"/>
            <wp:positionH relativeFrom="column">
              <wp:posOffset>1595755</wp:posOffset>
            </wp:positionH>
            <wp:positionV relativeFrom="paragraph">
              <wp:posOffset>69215</wp:posOffset>
            </wp:positionV>
            <wp:extent cx="1760855" cy="2223135"/>
            <wp:effectExtent l="0" t="0" r="0" b="0"/>
            <wp:wrapTight wrapText="bothSides">
              <wp:wrapPolygon edited="0">
                <wp:start x="0" y="0"/>
                <wp:lineTo x="0" y="21470"/>
                <wp:lineTo x="21499" y="21470"/>
                <wp:lineTo x="21499" y="0"/>
                <wp:lineTo x="0" y="0"/>
              </wp:wrapPolygon>
            </wp:wrapTight>
            <wp:docPr id="35" name="Image 6" descr="C:\Users\ampasampit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pasampito\Desktop\1.png"/>
                    <pic:cNvPicPr>
                      <a:picLocks noChangeAspect="1" noChangeArrowheads="1"/>
                    </pic:cNvPicPr>
                  </pic:nvPicPr>
                  <pic:blipFill>
                    <a:blip r:embed="rId60"/>
                    <a:srcRect/>
                    <a:stretch>
                      <a:fillRect/>
                    </a:stretch>
                  </pic:blipFill>
                  <pic:spPr bwMode="auto">
                    <a:xfrm>
                      <a:off x="0" y="0"/>
                      <a:ext cx="1760855" cy="2223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578CB" w:rsidRPr="009578CB" w:rsidRDefault="009578CB" w:rsidP="004C7732">
      <w:pPr>
        <w:jc w:val="both"/>
      </w:pPr>
    </w:p>
    <w:p w:rsidR="009578CB" w:rsidRPr="009578CB" w:rsidRDefault="009578CB" w:rsidP="004C7732">
      <w:pPr>
        <w:jc w:val="both"/>
      </w:pPr>
    </w:p>
    <w:p w:rsidR="009578CB" w:rsidRPr="009578CB" w:rsidRDefault="009578CB" w:rsidP="004C7732">
      <w:pPr>
        <w:jc w:val="both"/>
      </w:pPr>
    </w:p>
    <w:p w:rsidR="009578CB" w:rsidRPr="009578CB" w:rsidRDefault="009578CB" w:rsidP="004C7732">
      <w:pPr>
        <w:jc w:val="both"/>
      </w:pPr>
    </w:p>
    <w:p w:rsidR="009578CB" w:rsidRPr="009578CB" w:rsidRDefault="009578CB" w:rsidP="004C7732">
      <w:pPr>
        <w:jc w:val="both"/>
      </w:pPr>
    </w:p>
    <w:p w:rsidR="009578CB" w:rsidRPr="009578CB" w:rsidRDefault="009578CB" w:rsidP="004C7732">
      <w:pPr>
        <w:jc w:val="both"/>
      </w:pPr>
    </w:p>
    <w:p w:rsidR="009578CB" w:rsidRPr="009578CB" w:rsidDel="002A588A" w:rsidRDefault="009578CB" w:rsidP="004C7732">
      <w:pPr>
        <w:jc w:val="both"/>
        <w:rPr>
          <w:del w:id="617" w:author="Toky Hajatiana RABOANARY" w:date="2019-07-05T18:18:00Z"/>
        </w:rPr>
      </w:pPr>
    </w:p>
    <w:p w:rsidR="009578CB" w:rsidRPr="009578CB" w:rsidDel="002A588A" w:rsidRDefault="009578CB" w:rsidP="004C7732">
      <w:pPr>
        <w:jc w:val="both"/>
        <w:rPr>
          <w:del w:id="618" w:author="Toky Hajatiana RABOANARY" w:date="2019-07-05T18:18:00Z"/>
        </w:rPr>
      </w:pPr>
    </w:p>
    <w:p w:rsidR="009578CB" w:rsidRPr="009578CB" w:rsidRDefault="009578CB" w:rsidP="004C7732">
      <w:pPr>
        <w:jc w:val="both"/>
      </w:pPr>
    </w:p>
    <w:p w:rsidR="009578CB" w:rsidRDefault="009578CB" w:rsidP="004C7732">
      <w:pPr>
        <w:jc w:val="both"/>
      </w:pPr>
    </w:p>
    <w:p w:rsidR="00AE0B5A" w:rsidRDefault="009578CB" w:rsidP="004B7774">
      <w:pPr>
        <w:pStyle w:val="Sous-titre"/>
      </w:pPr>
      <w:bookmarkStart w:id="619" w:name="_Toc9399884"/>
      <w:r>
        <w:t>Composants de typescript</w:t>
      </w:r>
      <w:bookmarkEnd w:id="619"/>
    </w:p>
    <w:p w:rsidR="00121AFF" w:rsidRDefault="00AE0B5A" w:rsidP="00121AFF">
      <w:pPr>
        <w:pStyle w:val="Titre5"/>
      </w:pPr>
      <w:bookmarkStart w:id="620" w:name="_Toc9400070"/>
      <w:r>
        <w:lastRenderedPageBreak/>
        <w:t>SCSS </w:t>
      </w:r>
      <w:r w:rsidR="00121AFF">
        <w:t xml:space="preserve"> ou SASS</w:t>
      </w:r>
      <w:r>
        <w:t>:</w:t>
      </w:r>
      <w:bookmarkEnd w:id="620"/>
      <w:r>
        <w:t xml:space="preserve"> </w:t>
      </w:r>
    </w:p>
    <w:p w:rsidR="00121AFF" w:rsidRPr="00121AFF" w:rsidRDefault="00121AFF" w:rsidP="00121AFF">
      <w:pPr>
        <w:pStyle w:val="Titre6"/>
        <w:numPr>
          <w:ilvl w:val="0"/>
          <w:numId w:val="59"/>
        </w:numPr>
      </w:pPr>
      <w:r>
        <w:t>Logo SCSS</w:t>
      </w:r>
    </w:p>
    <w:p w:rsidR="00121AFF" w:rsidRPr="007118BD" w:rsidRDefault="00121AFF" w:rsidP="00121AFF">
      <w:pPr>
        <w:rPr>
          <w:sz w:val="24"/>
          <w:szCs w:val="24"/>
        </w:rPr>
      </w:pPr>
      <w:r w:rsidRPr="007118BD">
        <w:rPr>
          <w:sz w:val="24"/>
          <w:szCs w:val="24"/>
        </w:rPr>
        <w:t>Représentation du logo scss</w:t>
      </w:r>
    </w:p>
    <w:p w:rsidR="00121AFF" w:rsidRDefault="00121AFF" w:rsidP="00121AFF">
      <w:r>
        <w:rPr>
          <w:noProof/>
        </w:rPr>
        <w:drawing>
          <wp:inline distT="0" distB="0" distL="0" distR="0">
            <wp:extent cx="2434590" cy="2434590"/>
            <wp:effectExtent l="19050" t="0" r="3810" b="0"/>
            <wp:docPr id="63" name="Image 1" descr="C:\Users\ampasampito\Desktop\scss-3-236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asampito\Desktop\scss-3-236294.png"/>
                    <pic:cNvPicPr>
                      <a:picLocks noChangeAspect="1" noChangeArrowheads="1"/>
                    </pic:cNvPicPr>
                  </pic:nvPicPr>
                  <pic:blipFill>
                    <a:blip r:embed="rId61"/>
                    <a:srcRect/>
                    <a:stretch>
                      <a:fillRect/>
                    </a:stretch>
                  </pic:blipFill>
                  <pic:spPr bwMode="auto">
                    <a:xfrm>
                      <a:off x="0" y="0"/>
                      <a:ext cx="2434590" cy="2434590"/>
                    </a:xfrm>
                    <a:prstGeom prst="rect">
                      <a:avLst/>
                    </a:prstGeom>
                    <a:noFill/>
                    <a:ln w="9525">
                      <a:noFill/>
                      <a:miter lim="800000"/>
                      <a:headEnd/>
                      <a:tailEnd/>
                    </a:ln>
                  </pic:spPr>
                </pic:pic>
              </a:graphicData>
            </a:graphic>
          </wp:inline>
        </w:drawing>
      </w:r>
    </w:p>
    <w:p w:rsidR="00121AFF" w:rsidRDefault="00121AFF" w:rsidP="00121AFF">
      <w:pPr>
        <w:pStyle w:val="Sous-titre"/>
      </w:pPr>
      <w:bookmarkStart w:id="621" w:name="_Toc9399885"/>
      <w:r>
        <w:t>Logo SCSS</w:t>
      </w:r>
      <w:bookmarkEnd w:id="621"/>
    </w:p>
    <w:p w:rsidR="00121AFF" w:rsidRDefault="00121AFF" w:rsidP="00121AFF"/>
    <w:p w:rsidR="00121AFF" w:rsidRDefault="00121AFF" w:rsidP="00121AFF">
      <w:pPr>
        <w:pStyle w:val="Titre6"/>
        <w:numPr>
          <w:ilvl w:val="0"/>
          <w:numId w:val="59"/>
        </w:numPr>
      </w:pPr>
      <w:r>
        <w:t>Logo SASS</w:t>
      </w:r>
    </w:p>
    <w:p w:rsidR="00121AFF" w:rsidRPr="00373B05" w:rsidRDefault="00121AFF" w:rsidP="00121AFF">
      <w:pPr>
        <w:rPr>
          <w:sz w:val="24"/>
          <w:szCs w:val="24"/>
        </w:rPr>
      </w:pPr>
      <w:r w:rsidRPr="00373B05">
        <w:rPr>
          <w:sz w:val="24"/>
          <w:szCs w:val="24"/>
        </w:rPr>
        <w:t>Voici le logo du langage SASS</w:t>
      </w:r>
    </w:p>
    <w:p w:rsidR="00121AFF" w:rsidRDefault="00121AFF" w:rsidP="00121AFF">
      <w:r>
        <w:rPr>
          <w:noProof/>
        </w:rPr>
        <w:drawing>
          <wp:inline distT="0" distB="0" distL="0" distR="0">
            <wp:extent cx="3556882" cy="2667956"/>
            <wp:effectExtent l="19050" t="0" r="5468" b="0"/>
            <wp:docPr id="73" name="Image 2" descr="C:\Users\ampasampito\Desktop\2000px-Sass_Logo_Col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asampito\Desktop\2000px-Sass_Logo_Color.svg.png"/>
                    <pic:cNvPicPr>
                      <a:picLocks noChangeAspect="1" noChangeArrowheads="1"/>
                    </pic:cNvPicPr>
                  </pic:nvPicPr>
                  <pic:blipFill>
                    <a:blip r:embed="rId62" cstate="print"/>
                    <a:srcRect/>
                    <a:stretch>
                      <a:fillRect/>
                    </a:stretch>
                  </pic:blipFill>
                  <pic:spPr bwMode="auto">
                    <a:xfrm>
                      <a:off x="0" y="0"/>
                      <a:ext cx="3557342" cy="2668301"/>
                    </a:xfrm>
                    <a:prstGeom prst="rect">
                      <a:avLst/>
                    </a:prstGeom>
                    <a:noFill/>
                    <a:ln w="9525">
                      <a:noFill/>
                      <a:miter lim="800000"/>
                      <a:headEnd/>
                      <a:tailEnd/>
                    </a:ln>
                  </pic:spPr>
                </pic:pic>
              </a:graphicData>
            </a:graphic>
          </wp:inline>
        </w:drawing>
      </w:r>
    </w:p>
    <w:p w:rsidR="00121AFF" w:rsidRPr="00121AFF" w:rsidRDefault="00BE75E2" w:rsidP="00BE75E2">
      <w:pPr>
        <w:pStyle w:val="Sous-titre"/>
      </w:pPr>
      <w:bookmarkStart w:id="622" w:name="_Toc9399886"/>
      <w:r>
        <w:t>Logo SASS</w:t>
      </w:r>
      <w:bookmarkEnd w:id="622"/>
    </w:p>
    <w:p w:rsidR="00121AFF" w:rsidRPr="00121AFF" w:rsidRDefault="00121AFF" w:rsidP="00121AFF"/>
    <w:p w:rsidR="00121AFF" w:rsidRDefault="00121AFF" w:rsidP="00121AFF">
      <w:pPr>
        <w:pStyle w:val="Titre6"/>
        <w:numPr>
          <w:ilvl w:val="0"/>
          <w:numId w:val="59"/>
        </w:numPr>
      </w:pPr>
      <w:r>
        <w:lastRenderedPageBreak/>
        <w:t>Présentation</w:t>
      </w:r>
    </w:p>
    <w:p w:rsidR="00BE75E2" w:rsidRDefault="00BE75E2" w:rsidP="002A588A">
      <w:pPr>
        <w:ind w:firstLine="708"/>
        <w:jc w:val="both"/>
        <w:rPr>
          <w:ins w:id="623" w:author="Toky Hajatiana RABOANARY" w:date="2019-07-05T18:18:00Z"/>
          <w:sz w:val="24"/>
          <w:szCs w:val="24"/>
        </w:rPr>
      </w:pPr>
      <w:r w:rsidRPr="00373B05">
        <w:rPr>
          <w:sz w:val="24"/>
          <w:szCs w:val="24"/>
        </w:rPr>
        <w:t>Sass (Syntactically Awesome Stylesheets) est un langage dynamique de génération de feuilles de style en cascade initialement développé par Hampton Catlin et Nathalie Weizenbaum. Sass est un préprocesseur CSS. C'est un langage de description compilé en CSS.</w:t>
      </w:r>
      <w:ins w:id="624" w:author="Toky Hajatiana RABOANARY" w:date="2019-07-05T18:18:00Z">
        <w:r w:rsidR="002A588A">
          <w:rPr>
            <w:sz w:val="24"/>
            <w:szCs w:val="24"/>
          </w:rPr>
          <w:t xml:space="preserve"> </w:t>
        </w:r>
      </w:ins>
    </w:p>
    <w:p w:rsidR="002A588A" w:rsidRPr="00373B05" w:rsidRDefault="002A588A">
      <w:pPr>
        <w:ind w:firstLine="708"/>
        <w:jc w:val="both"/>
        <w:rPr>
          <w:sz w:val="24"/>
          <w:szCs w:val="24"/>
        </w:rPr>
        <w:pPrChange w:id="625" w:author="Toky Hajatiana RABOANARY" w:date="2019-07-05T18:18:00Z">
          <w:pPr/>
        </w:pPrChange>
      </w:pPr>
      <w:ins w:id="626" w:author="Toky Hajatiana RABOANARY" w:date="2019-07-05T18:18:00Z">
        <w:r>
          <w:rPr>
            <w:sz w:val="24"/>
            <w:szCs w:val="24"/>
          </w:rPr>
          <w:t xml:space="preserve">(Ataovy alignement Justify daholo lets ny paragrah </w:t>
        </w:r>
        <w:proofErr w:type="gramStart"/>
        <w:r>
          <w:rPr>
            <w:sz w:val="24"/>
            <w:szCs w:val="24"/>
          </w:rPr>
          <w:t>a </w:t>
        </w:r>
        <w:r w:rsidRPr="002A588A">
          <w:rPr>
            <w:sz w:val="24"/>
            <w:szCs w:val="24"/>
          </w:rPr>
          <w:sym w:font="Wingdings" w:char="F04A"/>
        </w:r>
        <w:proofErr w:type="gramEnd"/>
        <w:r>
          <w:rPr>
            <w:sz w:val="24"/>
            <w:szCs w:val="24"/>
          </w:rPr>
          <w:t xml:space="preserve"> )</w:t>
        </w:r>
      </w:ins>
    </w:p>
    <w:p w:rsidR="00121AFF" w:rsidRPr="00121AFF" w:rsidRDefault="00121AFF" w:rsidP="00121AFF"/>
    <w:p w:rsidR="00950D5A" w:rsidRDefault="00AE0B5A" w:rsidP="004B7774">
      <w:pPr>
        <w:pStyle w:val="Titre3"/>
      </w:pPr>
      <w:bookmarkStart w:id="627" w:name="_Toc9400071"/>
      <w:r>
        <w:t>FIREBASE</w:t>
      </w:r>
      <w:bookmarkEnd w:id="627"/>
    </w:p>
    <w:p w:rsidR="004B7774" w:rsidRDefault="004B7774" w:rsidP="00151053">
      <w:pPr>
        <w:pStyle w:val="Titre4"/>
        <w:numPr>
          <w:ilvl w:val="0"/>
          <w:numId w:val="37"/>
        </w:numPr>
      </w:pPr>
      <w:bookmarkStart w:id="628" w:name="_Toc9400072"/>
      <w:r>
        <w:t>Logo</w:t>
      </w:r>
      <w:bookmarkEnd w:id="628"/>
    </w:p>
    <w:p w:rsidR="004B7774" w:rsidRPr="00373B05" w:rsidRDefault="004B7774" w:rsidP="004B7774">
      <w:pPr>
        <w:rPr>
          <w:sz w:val="24"/>
          <w:szCs w:val="24"/>
        </w:rPr>
      </w:pPr>
      <w:r w:rsidRPr="00373B05">
        <w:rPr>
          <w:sz w:val="24"/>
          <w:szCs w:val="24"/>
        </w:rPr>
        <w:t>Comme suit est le logo du firebase</w:t>
      </w:r>
    </w:p>
    <w:p w:rsidR="003D5E5A" w:rsidRDefault="003D5E5A" w:rsidP="004C7732">
      <w:pPr>
        <w:jc w:val="both"/>
      </w:pPr>
      <w:r>
        <w:rPr>
          <w:noProof/>
        </w:rPr>
        <w:drawing>
          <wp:anchor distT="0" distB="0" distL="114300" distR="114300" simplePos="0" relativeHeight="251672576" behindDoc="1" locked="0" layoutInCell="1" allowOverlap="1">
            <wp:simplePos x="0" y="0"/>
            <wp:positionH relativeFrom="column">
              <wp:posOffset>1691005</wp:posOffset>
            </wp:positionH>
            <wp:positionV relativeFrom="paragraph">
              <wp:posOffset>27940</wp:posOffset>
            </wp:positionV>
            <wp:extent cx="3028950" cy="1514475"/>
            <wp:effectExtent l="19050" t="0" r="0" b="0"/>
            <wp:wrapTight wrapText="bothSides">
              <wp:wrapPolygon edited="0">
                <wp:start x="-136" y="0"/>
                <wp:lineTo x="-136" y="21464"/>
                <wp:lineTo x="21600" y="21464"/>
                <wp:lineTo x="21600" y="0"/>
                <wp:lineTo x="-136" y="0"/>
              </wp:wrapPolygon>
            </wp:wrapTight>
            <wp:docPr id="36" name="Image 7" descr="C:\Users\ampasampito\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pasampito\Desktop\index.png"/>
                    <pic:cNvPicPr>
                      <a:picLocks noChangeAspect="1" noChangeArrowheads="1"/>
                    </pic:cNvPicPr>
                  </pic:nvPicPr>
                  <pic:blipFill>
                    <a:blip r:embed="rId63"/>
                    <a:srcRect/>
                    <a:stretch>
                      <a:fillRect/>
                    </a:stretch>
                  </pic:blipFill>
                  <pic:spPr bwMode="auto">
                    <a:xfrm>
                      <a:off x="0" y="0"/>
                      <a:ext cx="3028950" cy="1514475"/>
                    </a:xfrm>
                    <a:prstGeom prst="rect">
                      <a:avLst/>
                    </a:prstGeom>
                    <a:noFill/>
                    <a:ln w="9525">
                      <a:noFill/>
                      <a:miter lim="800000"/>
                      <a:headEnd/>
                      <a:tailEnd/>
                    </a:ln>
                  </pic:spPr>
                </pic:pic>
              </a:graphicData>
            </a:graphic>
          </wp:anchor>
        </w:drawing>
      </w:r>
    </w:p>
    <w:p w:rsidR="003D5E5A" w:rsidRDefault="003D5E5A" w:rsidP="004C7732">
      <w:pPr>
        <w:jc w:val="both"/>
      </w:pPr>
    </w:p>
    <w:p w:rsidR="003D5E5A" w:rsidRDefault="003D5E5A" w:rsidP="00C86C42">
      <w:pPr>
        <w:pStyle w:val="Sous-titre"/>
      </w:pPr>
      <w:bookmarkStart w:id="629" w:name="_Toc9399887"/>
      <w:r>
        <w:t>Logo Firebase</w:t>
      </w:r>
      <w:bookmarkEnd w:id="629"/>
    </w:p>
    <w:p w:rsidR="00FA71F1" w:rsidRDefault="00FA71F1" w:rsidP="004C7732">
      <w:pPr>
        <w:tabs>
          <w:tab w:val="left" w:pos="4995"/>
        </w:tabs>
        <w:jc w:val="both"/>
      </w:pPr>
    </w:p>
    <w:p w:rsidR="00FA71F1" w:rsidRDefault="00FA71F1" w:rsidP="00C86C42">
      <w:pPr>
        <w:pStyle w:val="Titre4"/>
      </w:pPr>
      <w:bookmarkStart w:id="630" w:name="_Toc9400073"/>
      <w:r>
        <w:t>Définition</w:t>
      </w:r>
      <w:bookmarkEnd w:id="630"/>
    </w:p>
    <w:p w:rsidR="00FA71F1" w:rsidRPr="00373B05" w:rsidRDefault="002A588A">
      <w:pPr>
        <w:jc w:val="both"/>
        <w:rPr>
          <w:sz w:val="24"/>
          <w:szCs w:val="24"/>
        </w:rPr>
        <w:pPrChange w:id="631" w:author="Toky Hajatiana RABOANARY" w:date="2019-07-05T18:18:00Z">
          <w:pPr>
            <w:tabs>
              <w:tab w:val="left" w:pos="4995"/>
            </w:tabs>
            <w:jc w:val="both"/>
          </w:pPr>
        </w:pPrChange>
      </w:pPr>
      <w:ins w:id="632" w:author="Toky Hajatiana RABOANARY" w:date="2019-07-05T18:18:00Z">
        <w:r>
          <w:rPr>
            <w:sz w:val="24"/>
            <w:szCs w:val="24"/>
          </w:rPr>
          <w:tab/>
        </w:r>
      </w:ins>
      <w:r w:rsidR="00FA71F1" w:rsidRPr="00373B05">
        <w:rPr>
          <w:sz w:val="24"/>
          <w:szCs w:val="24"/>
        </w:rPr>
        <w:t>Firebase est un ensemble de services d'hébergement pour n'importe quel type d'application (Android, iOS, Javascript, Node.js, Java, Unity, PHP, C++ ...). Il propose d'héberger en NoSQL et en temps réel des bases de données, du contenu, de l'authentification sociale (Google, Facebook, Twitter et Github), et des notifications, ou encore des services, tel que par exemple un serveur de communication temps réel. Lancé en 2011 sous le nom d'Envolve, par Andrew Lee et par James Templin, le service est racheté par Google en octobre 2014. Il appartient aujourd'hui à la maison mère de Google : Alphabet.</w:t>
      </w:r>
    </w:p>
    <w:p w:rsidR="00FA71F1" w:rsidRPr="00373B05" w:rsidRDefault="002A588A">
      <w:pPr>
        <w:jc w:val="both"/>
        <w:rPr>
          <w:sz w:val="24"/>
          <w:szCs w:val="24"/>
        </w:rPr>
        <w:pPrChange w:id="633" w:author="Toky Hajatiana RABOANARY" w:date="2019-07-05T18:19:00Z">
          <w:pPr>
            <w:tabs>
              <w:tab w:val="left" w:pos="4995"/>
            </w:tabs>
            <w:jc w:val="both"/>
          </w:pPr>
        </w:pPrChange>
      </w:pPr>
      <w:ins w:id="634" w:author="Toky Hajatiana RABOANARY" w:date="2019-07-05T18:18:00Z">
        <w:r>
          <w:rPr>
            <w:sz w:val="24"/>
            <w:szCs w:val="24"/>
          </w:rPr>
          <w:tab/>
        </w:r>
      </w:ins>
      <w:r w:rsidR="00FA71F1" w:rsidRPr="00373B05">
        <w:rPr>
          <w:sz w:val="24"/>
          <w:szCs w:val="24"/>
        </w:rPr>
        <w:t>Toute l'implémentation et la gestion serveur de Firebase est à la charge exclusive de la société Alphabet. Les applications qui utilisent Firebase intègrent une bibliothèque qui permet les diverses interactions possibles.</w:t>
      </w:r>
    </w:p>
    <w:p w:rsidR="00FA71F1" w:rsidRDefault="00FA71F1" w:rsidP="004C7732">
      <w:pPr>
        <w:tabs>
          <w:tab w:val="left" w:pos="4995"/>
        </w:tabs>
        <w:jc w:val="both"/>
      </w:pPr>
    </w:p>
    <w:p w:rsidR="00FA71F1" w:rsidRDefault="00FA71F1" w:rsidP="00C86C42">
      <w:pPr>
        <w:pStyle w:val="Titre4"/>
      </w:pPr>
      <w:bookmarkStart w:id="635" w:name="_Toc9400074"/>
      <w:r>
        <w:lastRenderedPageBreak/>
        <w:t>NoSQL</w:t>
      </w:r>
      <w:bookmarkEnd w:id="635"/>
    </w:p>
    <w:p w:rsidR="00FA71F1" w:rsidRPr="00373B05" w:rsidRDefault="002A588A">
      <w:pPr>
        <w:jc w:val="both"/>
        <w:rPr>
          <w:sz w:val="24"/>
          <w:szCs w:val="24"/>
        </w:rPr>
        <w:pPrChange w:id="636" w:author="Toky Hajatiana RABOANARY" w:date="2019-07-05T18:19:00Z">
          <w:pPr>
            <w:tabs>
              <w:tab w:val="left" w:pos="4995"/>
            </w:tabs>
            <w:jc w:val="both"/>
          </w:pPr>
        </w:pPrChange>
      </w:pPr>
      <w:ins w:id="637" w:author="Toky Hajatiana RABOANARY" w:date="2019-07-05T18:19:00Z">
        <w:r>
          <w:rPr>
            <w:sz w:val="24"/>
            <w:szCs w:val="24"/>
          </w:rPr>
          <w:tab/>
        </w:r>
      </w:ins>
      <w:r w:rsidR="00FA71F1" w:rsidRPr="00373B05">
        <w:rPr>
          <w:sz w:val="24"/>
          <w:szCs w:val="24"/>
        </w:rPr>
        <w:t>En informatique et en bases de données, NoSQL désigne une famille de systèmes de gestion de base de données (SGBD) qui s'écarte du paradigme classique des bases relationnelles. L'explicitation du terme la plus populaire de l'acronyme est Not only SQL (« pas seulement SQL » en anglais) même si cette interprétation peut être discutée1.</w:t>
      </w:r>
    </w:p>
    <w:p w:rsidR="00FA71F1" w:rsidRPr="00373B05" w:rsidRDefault="002A588A">
      <w:pPr>
        <w:jc w:val="both"/>
        <w:rPr>
          <w:sz w:val="24"/>
          <w:szCs w:val="24"/>
        </w:rPr>
        <w:pPrChange w:id="638" w:author="Toky Hajatiana RABOANARY" w:date="2019-07-05T18:19:00Z">
          <w:pPr>
            <w:tabs>
              <w:tab w:val="left" w:pos="4995"/>
            </w:tabs>
            <w:jc w:val="both"/>
          </w:pPr>
        </w:pPrChange>
      </w:pPr>
      <w:ins w:id="639" w:author="Toky Hajatiana RABOANARY" w:date="2019-07-05T18:19:00Z">
        <w:r>
          <w:rPr>
            <w:sz w:val="24"/>
            <w:szCs w:val="24"/>
          </w:rPr>
          <w:tab/>
        </w:r>
      </w:ins>
      <w:r w:rsidR="00FA71F1" w:rsidRPr="00373B05">
        <w:rPr>
          <w:sz w:val="24"/>
          <w:szCs w:val="24"/>
        </w:rPr>
        <w:t>La définition exacte de la famille des SGBD NoSQL reste sujette à débat. Le terme se rattache autant à des caractéristiques techniques qu'à une génération historique de SGBD qui a émergé autour des années 20102. D'après Pramod J. Sadalage et Martin Fowler, la raison principale de l'émergence et de l'adoption des SGBD NoSQL serait le développement des centres de données et la nécessité de posséder un paradigme de bases de données adapté à ce modèle d'infrastructure matérielle3.</w:t>
      </w:r>
    </w:p>
    <w:p w:rsidR="00FA71F1" w:rsidRPr="00373B05" w:rsidRDefault="002A588A">
      <w:pPr>
        <w:jc w:val="both"/>
        <w:rPr>
          <w:sz w:val="24"/>
          <w:szCs w:val="24"/>
        </w:rPr>
        <w:pPrChange w:id="640" w:author="Toky Hajatiana RABOANARY" w:date="2019-07-05T18:19:00Z">
          <w:pPr>
            <w:tabs>
              <w:tab w:val="left" w:pos="4995"/>
            </w:tabs>
            <w:jc w:val="both"/>
          </w:pPr>
        </w:pPrChange>
      </w:pPr>
      <w:ins w:id="641" w:author="Toky Hajatiana RABOANARY" w:date="2019-07-05T18:19:00Z">
        <w:r>
          <w:rPr>
            <w:sz w:val="24"/>
            <w:szCs w:val="24"/>
          </w:rPr>
          <w:tab/>
        </w:r>
      </w:ins>
      <w:r w:rsidR="00FA71F1" w:rsidRPr="00373B05">
        <w:rPr>
          <w:sz w:val="24"/>
          <w:szCs w:val="24"/>
        </w:rPr>
        <w:t>L'architecture machine en clusters induit une structure logicielle distribuée fonctionnant avec des agrégats répartis sur différents serveurs permettant des accès et modifications concurrentes mais imposant également de remettre en cause de nombreux fondements de l'architecture SGBD relationnelle traditionnelle, notamment les propriétés ACID.</w:t>
      </w:r>
    </w:p>
    <w:p w:rsidR="00C86C42" w:rsidRDefault="00C86C42" w:rsidP="004C7732">
      <w:pPr>
        <w:tabs>
          <w:tab w:val="left" w:pos="4995"/>
        </w:tabs>
        <w:jc w:val="both"/>
      </w:pPr>
    </w:p>
    <w:p w:rsidR="00C3308C" w:rsidRDefault="00C3308C" w:rsidP="00C86C42">
      <w:pPr>
        <w:pStyle w:val="Titre4"/>
      </w:pPr>
      <w:bookmarkStart w:id="642" w:name="_Toc9400075"/>
      <w:r>
        <w:t>Les services de Firebase</w:t>
      </w:r>
      <w:bookmarkEnd w:id="642"/>
    </w:p>
    <w:p w:rsidR="00C3308C" w:rsidRPr="00373B05" w:rsidRDefault="00C3308C">
      <w:pPr>
        <w:ind w:firstLine="708"/>
        <w:jc w:val="both"/>
        <w:rPr>
          <w:sz w:val="24"/>
          <w:szCs w:val="24"/>
        </w:rPr>
        <w:pPrChange w:id="643" w:author="Toky Hajatiana RABOANARY" w:date="2019-07-05T18:19:00Z">
          <w:pPr>
            <w:jc w:val="both"/>
          </w:pPr>
        </w:pPrChange>
      </w:pPr>
      <w:r w:rsidRPr="00373B05">
        <w:rPr>
          <w:sz w:val="24"/>
          <w:szCs w:val="24"/>
        </w:rPr>
        <w:t>Les services de Firebase peuvent être divisés en deux groupes :</w:t>
      </w:r>
    </w:p>
    <w:p w:rsidR="009C2547" w:rsidRDefault="009C2547" w:rsidP="004C7732">
      <w:pPr>
        <w:jc w:val="both"/>
        <w:rPr>
          <w:ins w:id="644" w:author="Toky Hajatiana RABOANARY" w:date="2019-07-10T16:53:00Z"/>
        </w:rPr>
      </w:pPr>
      <w:r>
        <w:rPr>
          <w:noProof/>
        </w:rPr>
        <w:drawing>
          <wp:inline distT="0" distB="0" distL="0" distR="0">
            <wp:extent cx="3822700" cy="2457901"/>
            <wp:effectExtent l="0" t="0" r="0" b="0"/>
            <wp:docPr id="41" name="Image 8" descr="C:\Users\ampasampito\Desktop\1 rIDMNpRx8HnnY5mhhbXL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pasampito\Desktop\1 rIDMNpRx8HnnY5mhhbXLuA.png"/>
                    <pic:cNvPicPr>
                      <a:picLocks noChangeAspect="1" noChangeArrowheads="1"/>
                    </pic:cNvPicPr>
                  </pic:nvPicPr>
                  <pic:blipFill>
                    <a:blip r:embed="rId64"/>
                    <a:srcRect/>
                    <a:stretch>
                      <a:fillRect/>
                    </a:stretch>
                  </pic:blipFill>
                  <pic:spPr bwMode="auto">
                    <a:xfrm>
                      <a:off x="0" y="0"/>
                      <a:ext cx="3834116" cy="2465241"/>
                    </a:xfrm>
                    <a:prstGeom prst="rect">
                      <a:avLst/>
                    </a:prstGeom>
                    <a:noFill/>
                    <a:ln w="9525">
                      <a:noFill/>
                      <a:miter lim="800000"/>
                      <a:headEnd/>
                      <a:tailEnd/>
                    </a:ln>
                  </pic:spPr>
                </pic:pic>
              </a:graphicData>
            </a:graphic>
          </wp:inline>
        </w:drawing>
      </w:r>
    </w:p>
    <w:p w:rsidR="001402C3" w:rsidRDefault="001402C3" w:rsidP="004C7732">
      <w:pPr>
        <w:jc w:val="both"/>
      </w:pPr>
      <w:ins w:id="645" w:author="Toky Hajatiana RABOANARY" w:date="2019-07-10T16:53:00Z">
        <w:r>
          <w:t>(Ohatran ny hoe somary flou ilay sary</w:t>
        </w:r>
      </w:ins>
      <w:ins w:id="646" w:author="Toky Hajatiana RABOANARY" w:date="2019-07-10T16:54:00Z">
        <w:r>
          <w:t xml:space="preserve"> </w:t>
        </w:r>
        <w:proofErr w:type="gramStart"/>
        <w:r>
          <w:t xml:space="preserve">… </w:t>
        </w:r>
      </w:ins>
      <w:ins w:id="647" w:author="Toky Hajatiana RABOANARY" w:date="2019-07-10T16:53:00Z">
        <w:r>
          <w:t>)</w:t>
        </w:r>
      </w:ins>
      <w:proofErr w:type="gramEnd"/>
    </w:p>
    <w:p w:rsidR="009C2547" w:rsidRDefault="004D6F2A" w:rsidP="00C86C42">
      <w:pPr>
        <w:pStyle w:val="Sous-titre"/>
      </w:pPr>
      <w:bookmarkStart w:id="648" w:name="_Toc9399888"/>
      <w:r>
        <w:t>Les services de F</w:t>
      </w:r>
      <w:r w:rsidR="009C2547">
        <w:t>irebase</w:t>
      </w:r>
      <w:bookmarkEnd w:id="648"/>
    </w:p>
    <w:p w:rsidR="003D5E5A" w:rsidRDefault="003D5E5A" w:rsidP="004C7732">
      <w:pPr>
        <w:jc w:val="both"/>
      </w:pPr>
    </w:p>
    <w:p w:rsidR="00180E45" w:rsidRDefault="00AE0B5A" w:rsidP="00C86C42">
      <w:pPr>
        <w:pStyle w:val="Titre3"/>
      </w:pPr>
      <w:bookmarkStart w:id="649" w:name="_Toc9400076"/>
      <w:r>
        <w:lastRenderedPageBreak/>
        <w:t>API GOOGLE</w:t>
      </w:r>
      <w:bookmarkEnd w:id="649"/>
      <w:r>
        <w:t xml:space="preserve"> </w:t>
      </w:r>
    </w:p>
    <w:p w:rsidR="007B5255" w:rsidRDefault="00373B05" w:rsidP="00151053">
      <w:pPr>
        <w:pStyle w:val="Titre4"/>
        <w:numPr>
          <w:ilvl w:val="0"/>
          <w:numId w:val="38"/>
        </w:numPr>
      </w:pPr>
      <w:bookmarkStart w:id="650" w:name="_Toc9400077"/>
      <w:r>
        <w:t>Description</w:t>
      </w:r>
      <w:r w:rsidR="00180E45">
        <w:t xml:space="preserve"> d’un</w:t>
      </w:r>
      <w:r w:rsidR="0045474B">
        <w:t>e</w:t>
      </w:r>
      <w:r w:rsidR="00180E45">
        <w:t xml:space="preserve"> API</w:t>
      </w:r>
      <w:bookmarkEnd w:id="650"/>
    </w:p>
    <w:p w:rsidR="000267DB" w:rsidRPr="00373B05" w:rsidRDefault="000267DB">
      <w:pPr>
        <w:ind w:firstLine="708"/>
        <w:jc w:val="both"/>
        <w:rPr>
          <w:sz w:val="24"/>
          <w:szCs w:val="24"/>
        </w:rPr>
        <w:pPrChange w:id="651" w:author="Toky Hajatiana RABOANARY" w:date="2019-07-05T18:19:00Z">
          <w:pPr>
            <w:jc w:val="both"/>
          </w:pPr>
        </w:pPrChange>
      </w:pPr>
      <w:r w:rsidRPr="00373B05">
        <w:rPr>
          <w:sz w:val="24"/>
          <w:szCs w:val="24"/>
        </w:rPr>
        <w:t>Une interface de programmation est une façade clairement délimitée par laquelle un logiciel offre des services à d'autres logiciels1. L'objectif est de fournir une porte d'accès à une fonctionnalité en cachant les détails de la mise en œuvre1. Une interface de programmation peut comporter des classes, des méthodes ou des fonctions, des types de données et des constantes1. Le plus souvent, une interface de programmation est mise en œuvre par une bibliothèque logicielle qui fournit une solution à un problème informatique en faisant abstraction de son fonctionnement.</w:t>
      </w:r>
    </w:p>
    <w:p w:rsidR="007B5255" w:rsidRPr="00373B05" w:rsidRDefault="000267DB">
      <w:pPr>
        <w:ind w:firstLine="708"/>
        <w:jc w:val="both"/>
        <w:rPr>
          <w:sz w:val="24"/>
          <w:szCs w:val="24"/>
        </w:rPr>
        <w:pPrChange w:id="652" w:author="Toky Hajatiana RABOANARY" w:date="2019-07-05T18:19:00Z">
          <w:pPr>
            <w:jc w:val="both"/>
          </w:pPr>
        </w:pPrChange>
      </w:pPr>
      <w:r w:rsidRPr="00373B05">
        <w:rPr>
          <w:sz w:val="24"/>
          <w:szCs w:val="24"/>
        </w:rPr>
        <w:t>La description de l'interface de programmation spécifie comment des clients peuvent interagir avec un logiciel1 en mettant l'accent sur les fonctionnalités offertes par le logiciel et en cachant les détails de son fonctionnement1. Une interface de programmation peut être utilisée dans de nombreux programmes et sert alors de jeu de construction, offrant des pièces de fonctionnalités qui peuvent être incorporées dans des applications1. Les programmeurs créent des interfaces de programmation pour les autres programmeurs, pour l'industrie informatique, mais aussi parfois pour leurs propres besoins.</w:t>
      </w:r>
    </w:p>
    <w:p w:rsidR="00C86C42" w:rsidRDefault="00C86C42" w:rsidP="004C7732">
      <w:pPr>
        <w:jc w:val="both"/>
      </w:pPr>
    </w:p>
    <w:p w:rsidR="00180E45" w:rsidRDefault="00180E45" w:rsidP="00C86C42">
      <w:pPr>
        <w:pStyle w:val="Titre4"/>
      </w:pPr>
      <w:bookmarkStart w:id="653" w:name="_Toc9400078"/>
      <w:r>
        <w:t>GOOGLE</w:t>
      </w:r>
      <w:del w:id="654" w:author="Toky Hajatiana RABOANARY" w:date="2019-07-05T18:19:00Z">
        <w:r w:rsidR="00E8246A" w:rsidDel="002A588A">
          <w:delText xml:space="preserve"> </w:delText>
        </w:r>
      </w:del>
      <w:r w:rsidR="00E8246A">
        <w:t xml:space="preserve"> MAPS PLATFORME</w:t>
      </w:r>
      <w:bookmarkEnd w:id="653"/>
    </w:p>
    <w:p w:rsidR="00C43C3A" w:rsidRPr="00373B05" w:rsidRDefault="00F02521">
      <w:pPr>
        <w:ind w:firstLine="708"/>
        <w:jc w:val="both"/>
        <w:rPr>
          <w:sz w:val="24"/>
          <w:szCs w:val="24"/>
        </w:rPr>
        <w:pPrChange w:id="655" w:author="Toky Hajatiana RABOANARY" w:date="2019-07-05T18:19:00Z">
          <w:pPr>
            <w:jc w:val="both"/>
          </w:pPr>
        </w:pPrChange>
      </w:pPr>
      <w:r w:rsidRPr="00373B05">
        <w:rPr>
          <w:sz w:val="24"/>
          <w:szCs w:val="24"/>
        </w:rPr>
        <w:t>Nous avons utilisé 3 services de GOOGLE qui nous permet d’implémenter les fonctionnalités de l’application :</w:t>
      </w:r>
    </w:p>
    <w:p w:rsidR="00F02521" w:rsidRPr="00373B05" w:rsidRDefault="00F02521" w:rsidP="00D47E7E">
      <w:pPr>
        <w:pStyle w:val="Paragraphedeliste"/>
        <w:numPr>
          <w:ilvl w:val="0"/>
          <w:numId w:val="4"/>
        </w:numPr>
        <w:jc w:val="both"/>
        <w:rPr>
          <w:sz w:val="24"/>
          <w:szCs w:val="24"/>
        </w:rPr>
      </w:pPr>
      <w:r w:rsidRPr="00373B05">
        <w:rPr>
          <w:sz w:val="24"/>
          <w:szCs w:val="24"/>
        </w:rPr>
        <w:t>MAPS</w:t>
      </w:r>
      <w:ins w:id="656" w:author="Toky Hajatiana RABOANARY" w:date="2019-07-06T13:06:00Z">
        <w:r w:rsidR="00B61413">
          <w:rPr>
            <w:sz w:val="24"/>
            <w:szCs w:val="24"/>
          </w:rPr>
          <w:t>,</w:t>
        </w:r>
      </w:ins>
    </w:p>
    <w:p w:rsidR="00F02521" w:rsidRPr="00373B05" w:rsidRDefault="00F02521" w:rsidP="00D47E7E">
      <w:pPr>
        <w:pStyle w:val="Paragraphedeliste"/>
        <w:numPr>
          <w:ilvl w:val="0"/>
          <w:numId w:val="4"/>
        </w:numPr>
        <w:jc w:val="both"/>
        <w:rPr>
          <w:sz w:val="24"/>
          <w:szCs w:val="24"/>
        </w:rPr>
      </w:pPr>
      <w:proofErr w:type="gramStart"/>
      <w:r w:rsidRPr="00373B05">
        <w:rPr>
          <w:sz w:val="24"/>
          <w:szCs w:val="24"/>
        </w:rPr>
        <w:t>ROUTES</w:t>
      </w:r>
      <w:proofErr w:type="gramEnd"/>
      <w:ins w:id="657" w:author="Toky Hajatiana RABOANARY" w:date="2019-07-06T13:06:00Z">
        <w:r w:rsidR="00B61413">
          <w:rPr>
            <w:sz w:val="24"/>
            <w:szCs w:val="24"/>
          </w:rPr>
          <w:t>,</w:t>
        </w:r>
      </w:ins>
    </w:p>
    <w:p w:rsidR="00F02521" w:rsidDel="00B61413" w:rsidRDefault="00F02521" w:rsidP="004C7732">
      <w:pPr>
        <w:pStyle w:val="Paragraphedeliste"/>
        <w:numPr>
          <w:ilvl w:val="0"/>
          <w:numId w:val="4"/>
        </w:numPr>
        <w:jc w:val="both"/>
        <w:rPr>
          <w:del w:id="658" w:author="Toky Hajatiana RABOANARY" w:date="2019-07-06T13:07:00Z"/>
          <w:sz w:val="24"/>
          <w:szCs w:val="24"/>
        </w:rPr>
      </w:pPr>
      <w:r w:rsidRPr="00373B05">
        <w:rPr>
          <w:sz w:val="24"/>
          <w:szCs w:val="24"/>
        </w:rPr>
        <w:t>PLACES</w:t>
      </w:r>
      <w:ins w:id="659" w:author="Toky Hajatiana RABOANARY" w:date="2019-07-06T13:07:00Z">
        <w:r w:rsidR="00B61413">
          <w:rPr>
            <w:sz w:val="24"/>
            <w:szCs w:val="24"/>
          </w:rPr>
          <w:t>.</w:t>
        </w:r>
      </w:ins>
    </w:p>
    <w:p w:rsidR="00373B05" w:rsidRPr="00B61413" w:rsidRDefault="00373B05" w:rsidP="00B61413">
      <w:pPr>
        <w:pStyle w:val="Paragraphedeliste"/>
        <w:numPr>
          <w:ilvl w:val="0"/>
          <w:numId w:val="4"/>
        </w:numPr>
        <w:jc w:val="both"/>
        <w:rPr>
          <w:sz w:val="24"/>
          <w:szCs w:val="24"/>
          <w:rPrChange w:id="660" w:author="Toky Hajatiana RABOANARY" w:date="2019-07-06T13:07:00Z">
            <w:rPr/>
          </w:rPrChange>
        </w:rPr>
      </w:pPr>
    </w:p>
    <w:p w:rsidR="00BA7E18" w:rsidRPr="00373B05" w:rsidRDefault="00BA7E18" w:rsidP="00151053">
      <w:pPr>
        <w:pStyle w:val="Titre5"/>
        <w:numPr>
          <w:ilvl w:val="0"/>
          <w:numId w:val="39"/>
        </w:numPr>
        <w:rPr>
          <w:szCs w:val="24"/>
        </w:rPr>
      </w:pPr>
      <w:bookmarkStart w:id="661" w:name="_Toc9400079"/>
      <w:r w:rsidRPr="00373B05">
        <w:rPr>
          <w:szCs w:val="24"/>
        </w:rPr>
        <w:t>MAPS</w:t>
      </w:r>
      <w:bookmarkEnd w:id="661"/>
    </w:p>
    <w:p w:rsidR="00C43C3A" w:rsidRPr="00373B05" w:rsidDel="00B61413" w:rsidRDefault="00FE7E0A">
      <w:pPr>
        <w:ind w:firstLine="708"/>
        <w:jc w:val="both"/>
        <w:rPr>
          <w:del w:id="662" w:author="Toky Hajatiana RABOANARY" w:date="2019-07-06T13:07:00Z"/>
          <w:sz w:val="24"/>
          <w:szCs w:val="24"/>
        </w:rPr>
        <w:pPrChange w:id="663" w:author="Toky Hajatiana RABOANARY" w:date="2019-07-06T13:07:00Z">
          <w:pPr>
            <w:jc w:val="both"/>
          </w:pPr>
        </w:pPrChange>
      </w:pPr>
      <w:r w:rsidRPr="00373B05">
        <w:rPr>
          <w:sz w:val="24"/>
          <w:szCs w:val="24"/>
        </w:rPr>
        <w:t xml:space="preserve">Permet de créer des cartes personnalisées et évolutives qui répondent correctement </w:t>
      </w:r>
      <w:r w:rsidR="003875CC" w:rsidRPr="00373B05">
        <w:rPr>
          <w:sz w:val="24"/>
          <w:szCs w:val="24"/>
        </w:rPr>
        <w:t>aux besoins</w:t>
      </w:r>
      <w:r w:rsidRPr="00373B05">
        <w:rPr>
          <w:sz w:val="24"/>
          <w:szCs w:val="24"/>
        </w:rPr>
        <w:t xml:space="preserve"> des utilisateurs avec des plans statiques et dynamiques, des images Street View et des vues à 360°</w:t>
      </w:r>
      <w:r w:rsidR="003875CC" w:rsidRPr="00373B05">
        <w:rPr>
          <w:sz w:val="24"/>
          <w:szCs w:val="24"/>
        </w:rPr>
        <w:t>.</w:t>
      </w:r>
    </w:p>
    <w:p w:rsidR="003875CC" w:rsidDel="00B61413" w:rsidRDefault="003875CC" w:rsidP="004C7732">
      <w:pPr>
        <w:jc w:val="both"/>
        <w:rPr>
          <w:del w:id="664" w:author="Toky Hajatiana RABOANARY" w:date="2019-07-06T13:07:00Z"/>
        </w:rPr>
      </w:pPr>
    </w:p>
    <w:p w:rsidR="003875CC" w:rsidDel="00B61413" w:rsidRDefault="003875CC" w:rsidP="004C7732">
      <w:pPr>
        <w:jc w:val="both"/>
        <w:rPr>
          <w:del w:id="665" w:author="Toky Hajatiana RABOANARY" w:date="2019-07-06T13:07:00Z"/>
        </w:rPr>
      </w:pPr>
    </w:p>
    <w:p w:rsidR="003875CC" w:rsidDel="00B61413" w:rsidRDefault="003875CC" w:rsidP="004C7732">
      <w:pPr>
        <w:jc w:val="both"/>
        <w:rPr>
          <w:del w:id="666" w:author="Toky Hajatiana RABOANARY" w:date="2019-07-06T13:07:00Z"/>
        </w:rPr>
      </w:pPr>
    </w:p>
    <w:p w:rsidR="003875CC" w:rsidDel="00B61413" w:rsidRDefault="003875CC" w:rsidP="004C7732">
      <w:pPr>
        <w:jc w:val="both"/>
        <w:rPr>
          <w:del w:id="667" w:author="Toky Hajatiana RABOANARY" w:date="2019-07-06T13:07:00Z"/>
        </w:rPr>
      </w:pPr>
    </w:p>
    <w:p w:rsidR="003875CC" w:rsidRDefault="003875CC">
      <w:pPr>
        <w:ind w:firstLine="708"/>
        <w:jc w:val="both"/>
        <w:pPrChange w:id="668" w:author="Toky Hajatiana RABOANARY" w:date="2019-07-06T13:07:00Z">
          <w:pPr>
            <w:jc w:val="both"/>
          </w:pPr>
        </w:pPrChange>
      </w:pPr>
    </w:p>
    <w:p w:rsidR="00373B05" w:rsidDel="00B61413" w:rsidRDefault="00B61413">
      <w:pPr>
        <w:ind w:firstLine="708"/>
        <w:jc w:val="both"/>
        <w:rPr>
          <w:del w:id="669" w:author="Toky Hajatiana RABOANARY" w:date="2019-07-06T13:07:00Z"/>
        </w:rPr>
        <w:pPrChange w:id="670" w:author="Toky Hajatiana RABOANARY" w:date="2019-07-06T13:07:00Z">
          <w:pPr>
            <w:jc w:val="both"/>
          </w:pPr>
        </w:pPrChange>
      </w:pPr>
      <w:r>
        <w:rPr>
          <w:noProof/>
        </w:rPr>
        <w:drawing>
          <wp:anchor distT="0" distB="0" distL="114300" distR="114300" simplePos="0" relativeHeight="251673600" behindDoc="1" locked="0" layoutInCell="1" allowOverlap="1">
            <wp:simplePos x="0" y="0"/>
            <wp:positionH relativeFrom="column">
              <wp:posOffset>725805</wp:posOffset>
            </wp:positionH>
            <wp:positionV relativeFrom="paragraph">
              <wp:posOffset>325120</wp:posOffset>
            </wp:positionV>
            <wp:extent cx="3524250" cy="1603375"/>
            <wp:effectExtent l="0" t="0" r="0" b="0"/>
            <wp:wrapTight wrapText="bothSides">
              <wp:wrapPolygon edited="0">
                <wp:start x="0" y="0"/>
                <wp:lineTo x="0" y="21386"/>
                <wp:lineTo x="21561" y="21386"/>
                <wp:lineTo x="21561" y="0"/>
                <wp:lineTo x="0" y="0"/>
              </wp:wrapPolygon>
            </wp:wrapTight>
            <wp:docPr id="44" name="Image 9" descr="C:\Users\ampasampito\Desktop\complementary_ma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pasampito\Desktop\complementary_maps9.png"/>
                    <pic:cNvPicPr>
                      <a:picLocks noChangeAspect="1" noChangeArrowheads="1"/>
                    </pic:cNvPicPr>
                  </pic:nvPicPr>
                  <pic:blipFill>
                    <a:blip r:embed="rId65"/>
                    <a:srcRect/>
                    <a:stretch>
                      <a:fillRect/>
                    </a:stretch>
                  </pic:blipFill>
                  <pic:spPr bwMode="auto">
                    <a:xfrm>
                      <a:off x="0" y="0"/>
                      <a:ext cx="3524250" cy="1603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73B05">
        <w:t>Représentation du service MAPS de Google :</w:t>
      </w:r>
    </w:p>
    <w:p w:rsidR="00373B05" w:rsidRDefault="00373B05">
      <w:pPr>
        <w:ind w:firstLine="708"/>
        <w:jc w:val="both"/>
        <w:pPrChange w:id="671" w:author="Toky Hajatiana RABOANARY" w:date="2019-07-06T13:07:00Z">
          <w:pPr>
            <w:jc w:val="both"/>
          </w:pPr>
        </w:pPrChange>
      </w:pPr>
    </w:p>
    <w:p w:rsidR="00373B05" w:rsidRDefault="00373B05" w:rsidP="004C7732">
      <w:pPr>
        <w:jc w:val="both"/>
      </w:pPr>
    </w:p>
    <w:p w:rsidR="00373B05" w:rsidRDefault="00373B05" w:rsidP="004C7732">
      <w:pPr>
        <w:jc w:val="both"/>
      </w:pPr>
    </w:p>
    <w:p w:rsidR="00373B05" w:rsidRDefault="00373B05" w:rsidP="004C7732">
      <w:pPr>
        <w:jc w:val="both"/>
      </w:pPr>
    </w:p>
    <w:p w:rsidR="00373B05" w:rsidRDefault="00373B05" w:rsidP="004C7732">
      <w:pPr>
        <w:jc w:val="both"/>
      </w:pPr>
    </w:p>
    <w:p w:rsidR="00373B05" w:rsidDel="00B61413" w:rsidRDefault="00373B05" w:rsidP="004C7732">
      <w:pPr>
        <w:jc w:val="both"/>
        <w:rPr>
          <w:del w:id="672" w:author="Toky Hajatiana RABOANARY" w:date="2019-07-06T13:08:00Z"/>
        </w:rPr>
      </w:pPr>
    </w:p>
    <w:p w:rsidR="00373B05" w:rsidRDefault="00373B05" w:rsidP="004C7732">
      <w:pPr>
        <w:jc w:val="both"/>
      </w:pPr>
    </w:p>
    <w:p w:rsidR="003875CC" w:rsidRDefault="003875CC" w:rsidP="00373B05">
      <w:pPr>
        <w:pStyle w:val="Sous-titre"/>
      </w:pPr>
      <w:bookmarkStart w:id="673" w:name="_Toc9399889"/>
      <w:r>
        <w:t>Représentation du service MAPS</w:t>
      </w:r>
      <w:bookmarkEnd w:id="673"/>
    </w:p>
    <w:p w:rsidR="00373B05" w:rsidRPr="00373B05" w:rsidDel="00B61413" w:rsidRDefault="00373B05" w:rsidP="00373B05">
      <w:pPr>
        <w:rPr>
          <w:del w:id="674" w:author="Toky Hajatiana RABOANARY" w:date="2019-07-06T13:07:00Z"/>
        </w:rPr>
      </w:pPr>
    </w:p>
    <w:p w:rsidR="003875CC" w:rsidRDefault="00BA7E18" w:rsidP="00C86C42">
      <w:pPr>
        <w:pStyle w:val="Titre5"/>
      </w:pPr>
      <w:bookmarkStart w:id="675" w:name="_Toc9400080"/>
      <w:r>
        <w:t>ROUTES</w:t>
      </w:r>
      <w:bookmarkEnd w:id="675"/>
    </w:p>
    <w:p w:rsidR="003875CC" w:rsidRPr="00373B05" w:rsidRDefault="003875CC">
      <w:pPr>
        <w:ind w:firstLine="708"/>
        <w:jc w:val="both"/>
        <w:rPr>
          <w:sz w:val="24"/>
          <w:szCs w:val="24"/>
        </w:rPr>
        <w:pPrChange w:id="676" w:author="Toky Hajatiana RABOANARY" w:date="2019-07-06T13:07:00Z">
          <w:pPr>
            <w:jc w:val="both"/>
          </w:pPr>
        </w:pPrChange>
      </w:pPr>
      <w:r w:rsidRPr="00373B05">
        <w:rPr>
          <w:sz w:val="24"/>
          <w:szCs w:val="24"/>
        </w:rPr>
        <w:t>Consiste à indiquer aux utilisateurs le meilleur chemin vers leurs destinations grâce à des itinéraires précis et à des mis à jour en temps réel des conditions de trafic.</w:t>
      </w:r>
    </w:p>
    <w:p w:rsidR="003875CC" w:rsidRDefault="00C86C42" w:rsidP="004C7732">
      <w:pPr>
        <w:jc w:val="both"/>
      </w:pPr>
      <w:r>
        <w:rPr>
          <w:noProof/>
        </w:rPr>
        <w:drawing>
          <wp:anchor distT="0" distB="0" distL="114300" distR="114300" simplePos="0" relativeHeight="251674624" behindDoc="1" locked="0" layoutInCell="1" allowOverlap="1">
            <wp:simplePos x="0" y="0"/>
            <wp:positionH relativeFrom="column">
              <wp:posOffset>306705</wp:posOffset>
            </wp:positionH>
            <wp:positionV relativeFrom="paragraph">
              <wp:posOffset>189865</wp:posOffset>
            </wp:positionV>
            <wp:extent cx="3943350" cy="1613535"/>
            <wp:effectExtent l="0" t="0" r="0" b="0"/>
            <wp:wrapTight wrapText="bothSides">
              <wp:wrapPolygon edited="0">
                <wp:start x="0" y="0"/>
                <wp:lineTo x="0" y="21421"/>
                <wp:lineTo x="21565" y="21421"/>
                <wp:lineTo x="21565" y="0"/>
                <wp:lineTo x="0" y="0"/>
              </wp:wrapPolygon>
            </wp:wrapTight>
            <wp:docPr id="49" name="Image 10" descr="C:\Users\ampasampito\Desktop\complementary_rout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pasampito\Desktop\complementary_routes8.png"/>
                    <pic:cNvPicPr>
                      <a:picLocks noChangeAspect="1" noChangeArrowheads="1"/>
                    </pic:cNvPicPr>
                  </pic:nvPicPr>
                  <pic:blipFill>
                    <a:blip r:embed="rId66"/>
                    <a:srcRect/>
                    <a:stretch>
                      <a:fillRect/>
                    </a:stretch>
                  </pic:blipFill>
                  <pic:spPr bwMode="auto">
                    <a:xfrm>
                      <a:off x="0" y="0"/>
                      <a:ext cx="3943350" cy="16135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3875CC" w:rsidRDefault="003875CC" w:rsidP="004C7732">
      <w:pPr>
        <w:jc w:val="both"/>
      </w:pPr>
    </w:p>
    <w:p w:rsidR="003875CC" w:rsidRDefault="003875CC" w:rsidP="004C7732">
      <w:pPr>
        <w:jc w:val="both"/>
      </w:pPr>
    </w:p>
    <w:p w:rsidR="003875CC" w:rsidRDefault="003875CC" w:rsidP="004C7732">
      <w:pPr>
        <w:jc w:val="both"/>
      </w:pPr>
    </w:p>
    <w:p w:rsidR="00C43C3A" w:rsidRDefault="00C43C3A" w:rsidP="004C7732">
      <w:pPr>
        <w:jc w:val="both"/>
      </w:pPr>
    </w:p>
    <w:p w:rsidR="00373B05" w:rsidRDefault="00373B05" w:rsidP="004C7732">
      <w:pPr>
        <w:jc w:val="both"/>
      </w:pPr>
    </w:p>
    <w:p w:rsidR="00373B05" w:rsidDel="00B61413" w:rsidRDefault="00373B05" w:rsidP="004C7732">
      <w:pPr>
        <w:jc w:val="both"/>
        <w:rPr>
          <w:del w:id="677" w:author="Toky Hajatiana RABOANARY" w:date="2019-07-06T13:07:00Z"/>
        </w:rPr>
      </w:pPr>
    </w:p>
    <w:p w:rsidR="003875CC" w:rsidDel="00B61413" w:rsidRDefault="003875CC" w:rsidP="004C7732">
      <w:pPr>
        <w:jc w:val="both"/>
        <w:rPr>
          <w:del w:id="678" w:author="Toky Hajatiana RABOANARY" w:date="2019-07-06T13:07:00Z"/>
        </w:rPr>
      </w:pPr>
    </w:p>
    <w:p w:rsidR="003875CC" w:rsidRDefault="005F1954" w:rsidP="00C86C42">
      <w:pPr>
        <w:pStyle w:val="Sous-titre"/>
      </w:pPr>
      <w:bookmarkStart w:id="679" w:name="_Toc9399890"/>
      <w:r>
        <w:t>Représentation du service ROUTES</w:t>
      </w:r>
      <w:bookmarkEnd w:id="679"/>
    </w:p>
    <w:p w:rsidR="00373B05" w:rsidRDefault="00373B05" w:rsidP="00373B05"/>
    <w:p w:rsidR="00BA7E18" w:rsidRDefault="00BA7E18" w:rsidP="00C86C42">
      <w:pPr>
        <w:pStyle w:val="Titre5"/>
      </w:pPr>
      <w:bookmarkStart w:id="680" w:name="_Toc9400081"/>
      <w:r>
        <w:t>PLACES</w:t>
      </w:r>
      <w:bookmarkEnd w:id="680"/>
    </w:p>
    <w:p w:rsidR="00180E45" w:rsidRPr="00373B05" w:rsidDel="00B61413" w:rsidRDefault="0055278D">
      <w:pPr>
        <w:ind w:firstLine="708"/>
        <w:jc w:val="both"/>
        <w:rPr>
          <w:del w:id="681" w:author="Toky Hajatiana RABOANARY" w:date="2019-07-06T13:08:00Z"/>
          <w:sz w:val="24"/>
          <w:szCs w:val="24"/>
        </w:rPr>
        <w:pPrChange w:id="682" w:author="Toky Hajatiana RABOANARY" w:date="2019-07-06T13:08:00Z">
          <w:pPr>
            <w:jc w:val="both"/>
          </w:pPr>
        </w:pPrChange>
      </w:pPr>
      <w:r w:rsidRPr="00373B05">
        <w:rPr>
          <w:sz w:val="24"/>
          <w:szCs w:val="24"/>
        </w:rPr>
        <w:t>Service d’aide aux utilisateurs qui permet de découvrir le monde avec des données détaillées sur plus de 100 millions de lieux.</w:t>
      </w:r>
      <w:ins w:id="683" w:author="Toky Hajatiana RABOANARY" w:date="2019-07-06T13:08:00Z">
        <w:r w:rsidR="00B61413">
          <w:rPr>
            <w:sz w:val="24"/>
            <w:szCs w:val="24"/>
          </w:rPr>
          <w:t xml:space="preserve"> (Remplacer le qui par le sujet correspondant) Qui</w:t>
        </w:r>
      </w:ins>
    </w:p>
    <w:p w:rsidR="0055278D" w:rsidRPr="00373B05" w:rsidRDefault="0055278D">
      <w:pPr>
        <w:ind w:firstLine="708"/>
        <w:jc w:val="both"/>
        <w:rPr>
          <w:sz w:val="24"/>
          <w:szCs w:val="24"/>
        </w:rPr>
        <w:pPrChange w:id="684" w:author="Toky Hajatiana RABOANARY" w:date="2019-07-06T13:08:00Z">
          <w:pPr>
            <w:jc w:val="both"/>
          </w:pPr>
        </w:pPrChange>
      </w:pPr>
      <w:del w:id="685" w:author="Toky Hajatiana RABOANARY" w:date="2019-07-06T13:08:00Z">
        <w:r w:rsidRPr="00373B05" w:rsidDel="00B61413">
          <w:rPr>
            <w:sz w:val="24"/>
            <w:szCs w:val="24"/>
          </w:rPr>
          <w:lastRenderedPageBreak/>
          <w:delText>Qui</w:delText>
        </w:r>
      </w:del>
      <w:r w:rsidRPr="00373B05">
        <w:rPr>
          <w:sz w:val="24"/>
          <w:szCs w:val="24"/>
        </w:rPr>
        <w:t xml:space="preserve"> </w:t>
      </w:r>
      <w:proofErr w:type="gramStart"/>
      <w:r w:rsidRPr="00373B05">
        <w:rPr>
          <w:sz w:val="24"/>
          <w:szCs w:val="24"/>
        </w:rPr>
        <w:t>offre</w:t>
      </w:r>
      <w:proofErr w:type="gramEnd"/>
      <w:r w:rsidRPr="00373B05">
        <w:rPr>
          <w:sz w:val="24"/>
          <w:szCs w:val="24"/>
        </w:rPr>
        <w:t xml:space="preserve"> la possibilité de trouver des lieux spécifiques à partir d’un numéro de téléphone, d’une adresse et de signaux de temps réel.</w:t>
      </w:r>
    </w:p>
    <w:p w:rsidR="00F07835" w:rsidRDefault="00896471" w:rsidP="004C7732">
      <w:pPr>
        <w:jc w:val="both"/>
      </w:pPr>
      <w:r>
        <w:rPr>
          <w:noProof/>
        </w:rPr>
        <w:drawing>
          <wp:anchor distT="0" distB="0" distL="114300" distR="114300" simplePos="0" relativeHeight="251675648" behindDoc="1" locked="0" layoutInCell="1" allowOverlap="1">
            <wp:simplePos x="0" y="0"/>
            <wp:positionH relativeFrom="column">
              <wp:posOffset>14605</wp:posOffset>
            </wp:positionH>
            <wp:positionV relativeFrom="paragraph">
              <wp:posOffset>279400</wp:posOffset>
            </wp:positionV>
            <wp:extent cx="5753100" cy="2352675"/>
            <wp:effectExtent l="19050" t="0" r="0" b="0"/>
            <wp:wrapTight wrapText="bothSides">
              <wp:wrapPolygon edited="0">
                <wp:start x="-72" y="0"/>
                <wp:lineTo x="-72" y="21513"/>
                <wp:lineTo x="21600" y="21513"/>
                <wp:lineTo x="21600" y="0"/>
                <wp:lineTo x="-72" y="0"/>
              </wp:wrapPolygon>
            </wp:wrapTight>
            <wp:docPr id="50" name="Image 11" descr="C:\Users\ampasampito\Desktop\complementary_places8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pasampito\Desktop\complementary_places8_2x.png"/>
                    <pic:cNvPicPr>
                      <a:picLocks noChangeAspect="1" noChangeArrowheads="1"/>
                    </pic:cNvPicPr>
                  </pic:nvPicPr>
                  <pic:blipFill>
                    <a:blip r:embed="rId67"/>
                    <a:srcRect/>
                    <a:stretch>
                      <a:fillRect/>
                    </a:stretch>
                  </pic:blipFill>
                  <pic:spPr bwMode="auto">
                    <a:xfrm>
                      <a:off x="0" y="0"/>
                      <a:ext cx="5753100" cy="2352675"/>
                    </a:xfrm>
                    <a:prstGeom prst="rect">
                      <a:avLst/>
                    </a:prstGeom>
                    <a:noFill/>
                    <a:ln w="9525">
                      <a:noFill/>
                      <a:miter lim="800000"/>
                      <a:headEnd/>
                      <a:tailEnd/>
                    </a:ln>
                  </pic:spPr>
                </pic:pic>
              </a:graphicData>
            </a:graphic>
          </wp:anchor>
        </w:drawing>
      </w:r>
    </w:p>
    <w:p w:rsidR="00F07835" w:rsidRDefault="00F07835" w:rsidP="004C7732">
      <w:pPr>
        <w:jc w:val="both"/>
      </w:pPr>
    </w:p>
    <w:p w:rsidR="0055278D" w:rsidDel="00B61413" w:rsidRDefault="00896471" w:rsidP="008D0151">
      <w:pPr>
        <w:pStyle w:val="Sous-titre"/>
        <w:rPr>
          <w:del w:id="686" w:author="Toky Hajatiana RABOANARY" w:date="2019-07-06T13:08:00Z"/>
        </w:rPr>
      </w:pPr>
      <w:bookmarkStart w:id="687" w:name="_Toc9399891"/>
      <w:r>
        <w:t>Représentation du service PLACES</w:t>
      </w:r>
      <w:bookmarkEnd w:id="687"/>
      <w:r>
        <w:t xml:space="preserve"> </w:t>
      </w:r>
    </w:p>
    <w:p w:rsidR="00180E45" w:rsidRDefault="00180E45">
      <w:pPr>
        <w:pStyle w:val="Sous-titre"/>
        <w:pPrChange w:id="688" w:author="Toky Hajatiana RABOANARY" w:date="2019-07-06T13:08:00Z">
          <w:pPr>
            <w:jc w:val="both"/>
          </w:pPr>
        </w:pPrChange>
      </w:pPr>
    </w:p>
    <w:p w:rsidR="00AE0B5A" w:rsidRDefault="008340E2" w:rsidP="008D0151">
      <w:pPr>
        <w:pStyle w:val="Titre3"/>
      </w:pPr>
      <w:bookmarkStart w:id="689" w:name="_Toc9400082"/>
      <w:r>
        <w:t>ADOBE PHOTOSHOP</w:t>
      </w:r>
      <w:bookmarkEnd w:id="689"/>
    </w:p>
    <w:p w:rsidR="009556A3" w:rsidRPr="00373B05" w:rsidRDefault="009556A3">
      <w:pPr>
        <w:ind w:firstLine="708"/>
        <w:rPr>
          <w:sz w:val="24"/>
          <w:szCs w:val="24"/>
        </w:rPr>
        <w:pPrChange w:id="690" w:author="Toky Hajatiana RABOANARY" w:date="2019-07-06T13:08:00Z">
          <w:pPr/>
        </w:pPrChange>
      </w:pPr>
      <w:r w:rsidRPr="00373B05">
        <w:rPr>
          <w:sz w:val="24"/>
          <w:szCs w:val="24"/>
        </w:rPr>
        <w:t>Ci-dessous le logo du logiciel Adobe Photoshop</w:t>
      </w:r>
    </w:p>
    <w:p w:rsidR="00881D3D" w:rsidRDefault="00232C36" w:rsidP="004C7732">
      <w:pPr>
        <w:jc w:val="both"/>
      </w:pPr>
      <w:r>
        <w:rPr>
          <w:noProof/>
        </w:rPr>
        <w:drawing>
          <wp:anchor distT="0" distB="0" distL="114300" distR="114300" simplePos="0" relativeHeight="251676672" behindDoc="1" locked="0" layoutInCell="1" allowOverlap="1">
            <wp:simplePos x="0" y="0"/>
            <wp:positionH relativeFrom="column">
              <wp:posOffset>1970405</wp:posOffset>
            </wp:positionH>
            <wp:positionV relativeFrom="paragraph">
              <wp:posOffset>309245</wp:posOffset>
            </wp:positionV>
            <wp:extent cx="1630680" cy="1593850"/>
            <wp:effectExtent l="0" t="0" r="0" b="0"/>
            <wp:wrapTight wrapText="bothSides">
              <wp:wrapPolygon edited="0">
                <wp:start x="0" y="0"/>
                <wp:lineTo x="0" y="21514"/>
                <wp:lineTo x="21364" y="21514"/>
                <wp:lineTo x="21364" y="0"/>
                <wp:lineTo x="0" y="0"/>
              </wp:wrapPolygon>
            </wp:wrapTight>
            <wp:docPr id="52" name="Image 12" descr="C:\Users\ampasampito\Desktop\220px-Adobe_Photoshop_CC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pasampito\Desktop\220px-Adobe_Photoshop_CC_icon.svg.png"/>
                    <pic:cNvPicPr>
                      <a:picLocks noChangeAspect="1" noChangeArrowheads="1"/>
                    </pic:cNvPicPr>
                  </pic:nvPicPr>
                  <pic:blipFill>
                    <a:blip r:embed="rId68"/>
                    <a:srcRect/>
                    <a:stretch>
                      <a:fillRect/>
                    </a:stretch>
                  </pic:blipFill>
                  <pic:spPr bwMode="auto">
                    <a:xfrm>
                      <a:off x="0" y="0"/>
                      <a:ext cx="1630680" cy="1593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32C36" w:rsidRDefault="00232C36" w:rsidP="004C7732">
      <w:pPr>
        <w:jc w:val="both"/>
      </w:pPr>
    </w:p>
    <w:p w:rsidR="00232C36" w:rsidRDefault="00232C36" w:rsidP="004C7732">
      <w:pPr>
        <w:jc w:val="both"/>
      </w:pPr>
    </w:p>
    <w:p w:rsidR="00232C36" w:rsidRDefault="00232C36" w:rsidP="004C7732">
      <w:pPr>
        <w:jc w:val="both"/>
      </w:pPr>
    </w:p>
    <w:p w:rsidR="00232C36" w:rsidRDefault="00232C36" w:rsidP="004C7732">
      <w:pPr>
        <w:jc w:val="both"/>
      </w:pPr>
    </w:p>
    <w:p w:rsidR="00232C36" w:rsidRDefault="00232C36" w:rsidP="004C7732">
      <w:pPr>
        <w:jc w:val="both"/>
      </w:pPr>
    </w:p>
    <w:p w:rsidR="00232C36" w:rsidDel="00B61413" w:rsidRDefault="00232C36" w:rsidP="004C7732">
      <w:pPr>
        <w:jc w:val="both"/>
        <w:rPr>
          <w:del w:id="691" w:author="Toky Hajatiana RABOANARY" w:date="2019-07-06T13:09:00Z"/>
        </w:rPr>
      </w:pPr>
    </w:p>
    <w:p w:rsidR="00232C36" w:rsidRDefault="00232C36" w:rsidP="004C7732">
      <w:pPr>
        <w:jc w:val="both"/>
      </w:pPr>
    </w:p>
    <w:p w:rsidR="00232C36" w:rsidRDefault="00232C36" w:rsidP="008D0151">
      <w:pPr>
        <w:pStyle w:val="Sous-titre"/>
      </w:pPr>
      <w:bookmarkStart w:id="692" w:name="_Toc9399892"/>
      <w:r>
        <w:t>Logo d’Adobe Photoshop</w:t>
      </w:r>
      <w:bookmarkEnd w:id="692"/>
    </w:p>
    <w:p w:rsidR="00232C36" w:rsidRDefault="00232C36" w:rsidP="004C7732">
      <w:pPr>
        <w:jc w:val="both"/>
      </w:pPr>
    </w:p>
    <w:p w:rsidR="00881D3D" w:rsidRPr="00373B05" w:rsidDel="00B61413" w:rsidRDefault="00881D3D">
      <w:pPr>
        <w:ind w:firstLine="708"/>
        <w:jc w:val="both"/>
        <w:rPr>
          <w:del w:id="693" w:author="Toky Hajatiana RABOANARY" w:date="2019-07-06T13:09:00Z"/>
          <w:sz w:val="24"/>
          <w:szCs w:val="24"/>
        </w:rPr>
        <w:pPrChange w:id="694" w:author="Toky Hajatiana RABOANARY" w:date="2019-07-06T13:09:00Z">
          <w:pPr>
            <w:jc w:val="both"/>
          </w:pPr>
        </w:pPrChange>
      </w:pPr>
      <w:r w:rsidRPr="00373B05">
        <w:rPr>
          <w:sz w:val="24"/>
          <w:szCs w:val="24"/>
        </w:rPr>
        <w:t>Photoshop est un logiciel de retouche, de traitement et de dessin assisté par ordinateur, lancé en 1990 sur MacOS puis en 1992 sur Windows.</w:t>
      </w:r>
      <w:ins w:id="695" w:author="Toky Hajatiana RABOANARY" w:date="2019-07-06T13:09:00Z">
        <w:r w:rsidR="00B61413">
          <w:rPr>
            <w:sz w:val="24"/>
            <w:szCs w:val="24"/>
          </w:rPr>
          <w:t xml:space="preserve"> </w:t>
        </w:r>
      </w:ins>
    </w:p>
    <w:p w:rsidR="00881D3D" w:rsidRPr="00373B05" w:rsidDel="00B61413" w:rsidRDefault="00881D3D">
      <w:pPr>
        <w:ind w:firstLine="708"/>
        <w:jc w:val="both"/>
        <w:rPr>
          <w:del w:id="696" w:author="Toky Hajatiana RABOANARY" w:date="2019-07-06T13:09:00Z"/>
          <w:sz w:val="24"/>
          <w:szCs w:val="24"/>
        </w:rPr>
        <w:pPrChange w:id="697" w:author="Toky Hajatiana RABOANARY" w:date="2019-07-06T13:09:00Z">
          <w:pPr>
            <w:jc w:val="both"/>
          </w:pPr>
        </w:pPrChange>
      </w:pPr>
      <w:r w:rsidRPr="00373B05">
        <w:rPr>
          <w:sz w:val="24"/>
          <w:szCs w:val="24"/>
        </w:rPr>
        <w:lastRenderedPageBreak/>
        <w:t>Édité par Adobe, il est principalement utilisé pour le traitement des photographies numériques, mais sert également à la création ex nihilo d’images.</w:t>
      </w:r>
      <w:ins w:id="698" w:author="Toky Hajatiana RABOANARY" w:date="2019-07-06T13:09:00Z">
        <w:r w:rsidR="00B61413">
          <w:rPr>
            <w:sz w:val="24"/>
            <w:szCs w:val="24"/>
          </w:rPr>
          <w:t xml:space="preserve"> </w:t>
        </w:r>
      </w:ins>
    </w:p>
    <w:p w:rsidR="00881D3D" w:rsidRPr="00373B05" w:rsidRDefault="00881D3D">
      <w:pPr>
        <w:ind w:firstLine="708"/>
        <w:jc w:val="both"/>
        <w:rPr>
          <w:sz w:val="24"/>
          <w:szCs w:val="24"/>
        </w:rPr>
        <w:pPrChange w:id="699" w:author="Toky Hajatiana RABOANARY" w:date="2019-07-06T13:09:00Z">
          <w:pPr>
            <w:jc w:val="both"/>
          </w:pPr>
        </w:pPrChange>
      </w:pPr>
      <w:r w:rsidRPr="00373B05">
        <w:rPr>
          <w:sz w:val="24"/>
          <w:szCs w:val="24"/>
        </w:rPr>
        <w:t>Il travaille essentiellement sur images matricielles car les images sont constituées d’une grille de points appelés pixels. L’intérêt de ces images est de reproduire des gradations subtiles de couleurs.</w:t>
      </w:r>
    </w:p>
    <w:p w:rsidR="00881D3D" w:rsidRDefault="00881D3D" w:rsidP="004C7732">
      <w:pPr>
        <w:jc w:val="both"/>
      </w:pPr>
    </w:p>
    <w:p w:rsidR="00777CAD" w:rsidRDefault="00AE0B5A" w:rsidP="008D0151">
      <w:pPr>
        <w:pStyle w:val="Titre3"/>
      </w:pPr>
      <w:bookmarkStart w:id="700" w:name="_Toc9400083"/>
      <w:r>
        <w:t>TRELLO</w:t>
      </w:r>
      <w:bookmarkEnd w:id="700"/>
    </w:p>
    <w:p w:rsidR="0022674C" w:rsidRPr="000901B1" w:rsidRDefault="0022674C">
      <w:pPr>
        <w:ind w:firstLine="708"/>
        <w:jc w:val="both"/>
        <w:rPr>
          <w:sz w:val="24"/>
          <w:szCs w:val="24"/>
        </w:rPr>
        <w:pPrChange w:id="701" w:author="Toky Hajatiana RABOANARY" w:date="2019-07-06T13:09:00Z">
          <w:pPr>
            <w:jc w:val="both"/>
          </w:pPr>
        </w:pPrChange>
      </w:pPr>
      <w:r w:rsidRPr="000901B1">
        <w:rPr>
          <w:noProof/>
          <w:sz w:val="24"/>
          <w:szCs w:val="24"/>
        </w:rPr>
        <w:drawing>
          <wp:anchor distT="0" distB="0" distL="114300" distR="114300" simplePos="0" relativeHeight="251677696" behindDoc="1" locked="0" layoutInCell="1" allowOverlap="1">
            <wp:simplePos x="0" y="0"/>
            <wp:positionH relativeFrom="column">
              <wp:posOffset>617855</wp:posOffset>
            </wp:positionH>
            <wp:positionV relativeFrom="paragraph">
              <wp:posOffset>238125</wp:posOffset>
            </wp:positionV>
            <wp:extent cx="2467610" cy="755650"/>
            <wp:effectExtent l="0" t="0" r="0" b="0"/>
            <wp:wrapTight wrapText="bothSides">
              <wp:wrapPolygon edited="0">
                <wp:start x="0" y="0"/>
                <wp:lineTo x="0" y="21418"/>
                <wp:lineTo x="21455" y="21418"/>
                <wp:lineTo x="21455" y="0"/>
                <wp:lineTo x="0" y="0"/>
              </wp:wrapPolygon>
            </wp:wrapTight>
            <wp:docPr id="53" name="Image 13" descr="C:\Users\ampasampito\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pasampito\Desktop\index.png"/>
                    <pic:cNvPicPr>
                      <a:picLocks noChangeAspect="1" noChangeArrowheads="1"/>
                    </pic:cNvPicPr>
                  </pic:nvPicPr>
                  <pic:blipFill>
                    <a:blip r:embed="rId69"/>
                    <a:srcRect/>
                    <a:stretch>
                      <a:fillRect/>
                    </a:stretch>
                  </pic:blipFill>
                  <pic:spPr bwMode="auto">
                    <a:xfrm>
                      <a:off x="0" y="0"/>
                      <a:ext cx="2467610" cy="755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901B1" w:rsidRPr="000901B1">
        <w:rPr>
          <w:sz w:val="24"/>
          <w:szCs w:val="24"/>
        </w:rPr>
        <w:t>Représentation</w:t>
      </w:r>
      <w:r w:rsidR="009556A3" w:rsidRPr="000901B1">
        <w:rPr>
          <w:sz w:val="24"/>
          <w:szCs w:val="24"/>
        </w:rPr>
        <w:t xml:space="preserve"> du logo de trello</w:t>
      </w:r>
    </w:p>
    <w:p w:rsidR="0022674C" w:rsidRDefault="0022674C" w:rsidP="004C7732">
      <w:pPr>
        <w:jc w:val="both"/>
      </w:pPr>
    </w:p>
    <w:p w:rsidR="0022674C" w:rsidDel="00B61413" w:rsidRDefault="0022674C" w:rsidP="004C7732">
      <w:pPr>
        <w:jc w:val="both"/>
        <w:rPr>
          <w:del w:id="702" w:author="Toky Hajatiana RABOANARY" w:date="2019-07-06T13:09:00Z"/>
        </w:rPr>
      </w:pPr>
    </w:p>
    <w:p w:rsidR="0022674C" w:rsidDel="00B61413" w:rsidRDefault="0022674C" w:rsidP="004C7732">
      <w:pPr>
        <w:jc w:val="both"/>
        <w:rPr>
          <w:del w:id="703" w:author="Toky Hajatiana RABOANARY" w:date="2019-07-06T13:09:00Z"/>
        </w:rPr>
      </w:pPr>
    </w:p>
    <w:p w:rsidR="0022674C" w:rsidRDefault="0022674C" w:rsidP="004C7732">
      <w:pPr>
        <w:jc w:val="both"/>
      </w:pPr>
    </w:p>
    <w:p w:rsidR="0022674C" w:rsidDel="00B61413" w:rsidRDefault="0022674C" w:rsidP="008D0151">
      <w:pPr>
        <w:pStyle w:val="Sous-titre"/>
        <w:rPr>
          <w:del w:id="704" w:author="Toky Hajatiana RABOANARY" w:date="2019-07-06T13:09:00Z"/>
        </w:rPr>
      </w:pPr>
      <w:bookmarkStart w:id="705" w:name="_Toc9399893"/>
      <w:r>
        <w:t>Logo Trello</w:t>
      </w:r>
      <w:bookmarkEnd w:id="705"/>
    </w:p>
    <w:p w:rsidR="0022674C" w:rsidRDefault="0022674C">
      <w:pPr>
        <w:pStyle w:val="Sous-titre"/>
        <w:pPrChange w:id="706" w:author="Toky Hajatiana RABOANARY" w:date="2019-07-06T13:09:00Z">
          <w:pPr>
            <w:jc w:val="both"/>
          </w:pPr>
        </w:pPrChange>
      </w:pPr>
    </w:p>
    <w:p w:rsidR="00777CAD" w:rsidRPr="000901B1" w:rsidDel="00B61413" w:rsidRDefault="00777CAD">
      <w:pPr>
        <w:ind w:firstLine="708"/>
        <w:jc w:val="both"/>
        <w:rPr>
          <w:del w:id="707" w:author="Toky Hajatiana RABOANARY" w:date="2019-07-06T13:09:00Z"/>
          <w:sz w:val="24"/>
          <w:szCs w:val="24"/>
        </w:rPr>
        <w:pPrChange w:id="708" w:author="Toky Hajatiana RABOANARY" w:date="2019-07-06T13:09:00Z">
          <w:pPr>
            <w:jc w:val="both"/>
          </w:pPr>
        </w:pPrChange>
      </w:pPr>
      <w:r w:rsidRPr="000901B1">
        <w:rPr>
          <w:sz w:val="24"/>
          <w:szCs w:val="24"/>
        </w:rPr>
        <w:t>Trello est un outil de gestion de projet en ligne, lancé en septembre 2011, et inspiré par la méthode Kanban de Toyota. Il est basé sur une organisation des projets en planches listant des cartes, chacune représentant des tâches. Les cartes sont assignables à des utilisateurs et sont mobiles d'une planche à l'autre, traduisant leur avancement.</w:t>
      </w:r>
      <w:ins w:id="709" w:author="Toky Hajatiana RABOANARY" w:date="2019-07-06T13:09:00Z">
        <w:r w:rsidR="00B61413">
          <w:rPr>
            <w:sz w:val="24"/>
            <w:szCs w:val="24"/>
          </w:rPr>
          <w:t xml:space="preserve"> </w:t>
        </w:r>
      </w:ins>
    </w:p>
    <w:p w:rsidR="00777CAD" w:rsidDel="00B61413" w:rsidRDefault="00777CAD">
      <w:pPr>
        <w:ind w:firstLine="708"/>
        <w:jc w:val="both"/>
        <w:rPr>
          <w:del w:id="710" w:author="Toky Hajatiana RABOANARY" w:date="2019-07-06T13:09:00Z"/>
        </w:rPr>
        <w:pPrChange w:id="711" w:author="Toky Hajatiana RABOANARY" w:date="2019-07-06T13:09:00Z">
          <w:pPr>
            <w:jc w:val="both"/>
          </w:pPr>
        </w:pPrChange>
      </w:pPr>
      <w:r w:rsidRPr="000901B1">
        <w:rPr>
          <w:sz w:val="24"/>
          <w:szCs w:val="24"/>
        </w:rPr>
        <w:t>La version de base est gratuite, tandis qu'une formule payante permet d'obtenir</w:t>
      </w:r>
      <w:r>
        <w:t xml:space="preserve"> des services supplémentaires. Le service est disponible en plusieurs langues (23 en juin 2016).</w:t>
      </w:r>
    </w:p>
    <w:p w:rsidR="00777CAD" w:rsidRDefault="00777CAD">
      <w:pPr>
        <w:ind w:firstLine="708"/>
        <w:jc w:val="both"/>
        <w:pPrChange w:id="712" w:author="Toky Hajatiana RABOANARY" w:date="2019-07-06T13:09:00Z">
          <w:pPr>
            <w:jc w:val="both"/>
          </w:pPr>
        </w:pPrChange>
      </w:pPr>
    </w:p>
    <w:p w:rsidR="00AE0B5A" w:rsidRDefault="00AE0B5A" w:rsidP="008D0151">
      <w:pPr>
        <w:pStyle w:val="Titre3"/>
      </w:pPr>
      <w:bookmarkStart w:id="713" w:name="_Toc9400084"/>
      <w:r>
        <w:t>GIT</w:t>
      </w:r>
      <w:bookmarkEnd w:id="713"/>
    </w:p>
    <w:p w:rsidR="009556A3" w:rsidRPr="000901B1" w:rsidRDefault="009556A3" w:rsidP="009556A3">
      <w:pPr>
        <w:rPr>
          <w:sz w:val="24"/>
          <w:szCs w:val="24"/>
        </w:rPr>
      </w:pPr>
      <w:r w:rsidRPr="000901B1">
        <w:rPr>
          <w:sz w:val="24"/>
          <w:szCs w:val="24"/>
        </w:rPr>
        <w:t>Nous allons voir le logo de GIT</w:t>
      </w:r>
    </w:p>
    <w:p w:rsidR="00FB0D45" w:rsidDel="00B61413" w:rsidRDefault="00B61413" w:rsidP="004C7732">
      <w:pPr>
        <w:jc w:val="both"/>
        <w:rPr>
          <w:del w:id="714" w:author="Toky Hajatiana RABOANARY" w:date="2019-07-06T13:09:00Z"/>
        </w:rPr>
      </w:pPr>
      <w:r>
        <w:rPr>
          <w:noProof/>
        </w:rPr>
        <w:drawing>
          <wp:anchor distT="0" distB="0" distL="114300" distR="114300" simplePos="0" relativeHeight="251678720" behindDoc="1" locked="0" layoutInCell="1" allowOverlap="1">
            <wp:simplePos x="0" y="0"/>
            <wp:positionH relativeFrom="column">
              <wp:posOffset>1208405</wp:posOffset>
            </wp:positionH>
            <wp:positionV relativeFrom="paragraph">
              <wp:posOffset>5715</wp:posOffset>
            </wp:positionV>
            <wp:extent cx="1877060" cy="781050"/>
            <wp:effectExtent l="0" t="0" r="0" b="0"/>
            <wp:wrapTight wrapText="bothSides">
              <wp:wrapPolygon edited="0">
                <wp:start x="0" y="0"/>
                <wp:lineTo x="0" y="21424"/>
                <wp:lineTo x="21483" y="21424"/>
                <wp:lineTo x="21483" y="0"/>
                <wp:lineTo x="0" y="0"/>
              </wp:wrapPolygon>
            </wp:wrapTight>
            <wp:docPr id="54" name="Image 14" descr="C:\Users\ampasampito\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pasampito\Desktop\index.png"/>
                    <pic:cNvPicPr>
                      <a:picLocks noChangeAspect="1" noChangeArrowheads="1"/>
                    </pic:cNvPicPr>
                  </pic:nvPicPr>
                  <pic:blipFill>
                    <a:blip r:embed="rId70"/>
                    <a:srcRect/>
                    <a:stretch>
                      <a:fillRect/>
                    </a:stretch>
                  </pic:blipFill>
                  <pic:spPr bwMode="auto">
                    <a:xfrm>
                      <a:off x="0" y="0"/>
                      <a:ext cx="1877060" cy="7810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FB0D45" w:rsidRDefault="00FB0D45" w:rsidP="004C7732">
      <w:pPr>
        <w:jc w:val="both"/>
      </w:pPr>
    </w:p>
    <w:p w:rsidR="00FB0D45" w:rsidRDefault="00FB0D45" w:rsidP="004C7732">
      <w:pPr>
        <w:jc w:val="both"/>
      </w:pPr>
    </w:p>
    <w:p w:rsidR="00FB0D45" w:rsidDel="00B61413" w:rsidRDefault="00FB0D45" w:rsidP="004C7732">
      <w:pPr>
        <w:jc w:val="both"/>
        <w:rPr>
          <w:del w:id="715" w:author="Toky Hajatiana RABOANARY" w:date="2019-07-06T13:09:00Z"/>
        </w:rPr>
      </w:pPr>
    </w:p>
    <w:p w:rsidR="00FB0D45" w:rsidRDefault="00FB0D45" w:rsidP="004C7732">
      <w:pPr>
        <w:jc w:val="both"/>
      </w:pPr>
    </w:p>
    <w:p w:rsidR="00FB0D45" w:rsidRDefault="00FB0D45" w:rsidP="008D0151">
      <w:pPr>
        <w:pStyle w:val="Sous-titre"/>
      </w:pPr>
      <w:bookmarkStart w:id="716" w:name="_Toc9399894"/>
      <w:r>
        <w:t>Logo git</w:t>
      </w:r>
      <w:bookmarkEnd w:id="716"/>
    </w:p>
    <w:p w:rsidR="00FB0D45" w:rsidRDefault="00FB0D45" w:rsidP="00151053">
      <w:pPr>
        <w:pStyle w:val="Titre4"/>
        <w:numPr>
          <w:ilvl w:val="0"/>
          <w:numId w:val="40"/>
        </w:numPr>
      </w:pPr>
      <w:bookmarkStart w:id="717" w:name="_Toc9400085"/>
      <w:r>
        <w:lastRenderedPageBreak/>
        <w:t>Définition</w:t>
      </w:r>
      <w:bookmarkEnd w:id="717"/>
    </w:p>
    <w:p w:rsidR="00661452" w:rsidRPr="00DE28AC" w:rsidDel="00B61413" w:rsidRDefault="00661452">
      <w:pPr>
        <w:ind w:firstLine="708"/>
        <w:jc w:val="both"/>
        <w:rPr>
          <w:del w:id="718" w:author="Toky Hajatiana RABOANARY" w:date="2019-07-06T13:10:00Z"/>
          <w:sz w:val="24"/>
          <w:szCs w:val="24"/>
        </w:rPr>
        <w:pPrChange w:id="719" w:author="Toky Hajatiana RABOANARY" w:date="2019-07-06T13:10:00Z">
          <w:pPr>
            <w:jc w:val="both"/>
          </w:pPr>
        </w:pPrChange>
      </w:pPr>
      <w:r w:rsidRPr="00DE28AC">
        <w:rPr>
          <w:sz w:val="24"/>
          <w:szCs w:val="24"/>
        </w:rPr>
        <w:t xml:space="preserve">Git est un logiciel de gestion de versions décentralisé. C'est un logiciel libre créé par Linus Torvalds, auteur du noyau Linux, et distribué selon les termes de la licence publique générale GNU version. </w:t>
      </w:r>
    </w:p>
    <w:p w:rsidR="00FB0D45" w:rsidRPr="00DE28AC" w:rsidRDefault="00661452">
      <w:pPr>
        <w:ind w:firstLine="708"/>
        <w:jc w:val="both"/>
        <w:rPr>
          <w:sz w:val="24"/>
          <w:szCs w:val="24"/>
        </w:rPr>
        <w:pPrChange w:id="720" w:author="Toky Hajatiana RABOANARY" w:date="2019-07-06T13:10:00Z">
          <w:pPr>
            <w:jc w:val="both"/>
          </w:pPr>
        </w:pPrChange>
      </w:pPr>
      <w:r w:rsidRPr="00DE28AC">
        <w:rPr>
          <w:sz w:val="24"/>
          <w:szCs w:val="24"/>
        </w:rPr>
        <w:t>En 2016, il s’agit du logiciel de gestion de versions le plus populaire qui est utilisé par plus de douze millions de personnes.</w:t>
      </w:r>
    </w:p>
    <w:p w:rsidR="00DE1734" w:rsidRDefault="00DE1734" w:rsidP="004C7732">
      <w:pPr>
        <w:jc w:val="both"/>
      </w:pPr>
    </w:p>
    <w:p w:rsidR="00DE1734" w:rsidRDefault="00FB0D45" w:rsidP="008D0151">
      <w:pPr>
        <w:pStyle w:val="Titre4"/>
      </w:pPr>
      <w:bookmarkStart w:id="721" w:name="_Toc9400086"/>
      <w:r>
        <w:t>Particularités techniques</w:t>
      </w:r>
      <w:bookmarkEnd w:id="721"/>
    </w:p>
    <w:p w:rsidR="00DE1734" w:rsidRPr="00602603" w:rsidRDefault="00DE1734">
      <w:pPr>
        <w:ind w:firstLine="708"/>
        <w:jc w:val="both"/>
        <w:rPr>
          <w:sz w:val="24"/>
          <w:szCs w:val="24"/>
        </w:rPr>
        <w:pPrChange w:id="722" w:author="Toky Hajatiana RABOANARY" w:date="2019-07-06T13:10:00Z">
          <w:pPr>
            <w:jc w:val="both"/>
          </w:pPr>
        </w:pPrChange>
      </w:pPr>
      <w:r w:rsidRPr="00602603">
        <w:rPr>
          <w:sz w:val="24"/>
          <w:szCs w:val="24"/>
        </w:rPr>
        <w:t>Similaire en cela à BitKeeper, Git ne repose pas sur un serveur centralisé, mais il utilise un système de connexion pair à pair. Le code informatique développé est stocké non seulement sur l’ordinateur de chaque contributeur du projet, mais il peut également l'être sur un serveur dédié. C'est un outil de bas niveau, qui se veut simple et performant, dont la principale tâche est de gérer l'évolution du contenu d'une arborescence.</w:t>
      </w:r>
    </w:p>
    <w:p w:rsidR="00DE1734" w:rsidRPr="00602603" w:rsidRDefault="00DE1734">
      <w:pPr>
        <w:ind w:firstLine="708"/>
        <w:jc w:val="both"/>
        <w:rPr>
          <w:sz w:val="24"/>
          <w:szCs w:val="24"/>
        </w:rPr>
        <w:pPrChange w:id="723" w:author="Toky Hajatiana RABOANARY" w:date="2019-07-06T13:10:00Z">
          <w:pPr>
            <w:jc w:val="both"/>
          </w:pPr>
        </w:pPrChange>
      </w:pPr>
      <w:r w:rsidRPr="00602603">
        <w:rPr>
          <w:sz w:val="24"/>
          <w:szCs w:val="24"/>
        </w:rPr>
        <w:t>Git indexe les fichiers d'après leur somme de contrôle calculée avec la fonction de hachage SHA-1. Quand un fichier n'est pas modifié, la somme de contrôle ne change pas et le fichier n'est stocké qu'une seule fois. En revanche, si le fichier est modifié, les deux versions sont stockées sur le disque.</w:t>
      </w:r>
    </w:p>
    <w:p w:rsidR="00DE1734" w:rsidRPr="00602603" w:rsidRDefault="00DE1734">
      <w:pPr>
        <w:ind w:firstLine="708"/>
        <w:jc w:val="both"/>
        <w:rPr>
          <w:sz w:val="24"/>
          <w:szCs w:val="24"/>
        </w:rPr>
        <w:pPrChange w:id="724" w:author="Toky Hajatiana RABOANARY" w:date="2019-07-06T13:10:00Z">
          <w:pPr>
            <w:jc w:val="both"/>
          </w:pPr>
        </w:pPrChange>
      </w:pPr>
      <w:r w:rsidRPr="00602603">
        <w:rPr>
          <w:sz w:val="24"/>
          <w:szCs w:val="24"/>
        </w:rPr>
        <w:t>Contrastant avec les architectures de logiciel de gestion de versions habituellement utilisées jusqu'alors, Git repose entièrement sur un petit nombre de structures de données élémentaires. Linus Torvalds expliquait ainsi : « Par bien des aspects, vous pouvez considérer git comme un simple système de fichiers. Il est adressé par contenu, et possède la notion de versionnage, mais je l'ai vraiment conçu en prenant le point de vue d'un spécialiste des systèmes de fichiers (après tout, j'ai l'habitude de travailler sur des noyaux) et je n'avais absolument aucune envie de créer un système de gestion de version traditionnel. » Les premières versions de Git offraient une interface rudimentaire pour manipuler ces objets internes avant que les fonctionnalités courantes de gestion de version ne soient ensuite progressivement ajoutées et raffinées.</w:t>
      </w:r>
    </w:p>
    <w:p w:rsidR="00DE1734" w:rsidRPr="00602603" w:rsidRDefault="00DE1734">
      <w:pPr>
        <w:ind w:firstLine="708"/>
        <w:jc w:val="both"/>
        <w:rPr>
          <w:sz w:val="24"/>
          <w:szCs w:val="24"/>
        </w:rPr>
        <w:pPrChange w:id="725" w:author="Toky Hajatiana RABOANARY" w:date="2019-07-06T13:10:00Z">
          <w:pPr>
            <w:jc w:val="both"/>
          </w:pPr>
        </w:pPrChange>
      </w:pPr>
      <w:r w:rsidRPr="00602603">
        <w:rPr>
          <w:sz w:val="24"/>
          <w:szCs w:val="24"/>
        </w:rPr>
        <w:t>Git est considéré comme performant, au point que certains autres logiciels de gestion de version (Darcs, Arch), qui n'utilisent pas de base de données, se sont montrés intéressés par le système de stockage des fichiers de Git pour leur propre fonctionnement. Ils continuent toutefois à proposer des fonctionnalités plus évoluées.</w:t>
      </w:r>
    </w:p>
    <w:p w:rsidR="00DE1734" w:rsidRPr="00602603" w:rsidRDefault="00DE1734">
      <w:pPr>
        <w:ind w:firstLine="708"/>
        <w:jc w:val="both"/>
        <w:rPr>
          <w:sz w:val="24"/>
          <w:szCs w:val="24"/>
        </w:rPr>
        <w:pPrChange w:id="726" w:author="Toky Hajatiana RABOANARY" w:date="2019-07-06T13:10:00Z">
          <w:pPr>
            <w:jc w:val="both"/>
          </w:pPr>
        </w:pPrChange>
      </w:pPr>
      <w:r w:rsidRPr="00602603">
        <w:rPr>
          <w:sz w:val="24"/>
          <w:szCs w:val="24"/>
        </w:rPr>
        <w:t>Dès le début, Git a été pensé dans le but de fonctionner de façon décentralisée, c'est d'ailleurs l'une des clefs de son succès.</w:t>
      </w:r>
    </w:p>
    <w:p w:rsidR="00DE1734" w:rsidRPr="00602603" w:rsidRDefault="00DE1734">
      <w:pPr>
        <w:ind w:firstLine="708"/>
        <w:jc w:val="both"/>
        <w:rPr>
          <w:sz w:val="24"/>
          <w:szCs w:val="24"/>
        </w:rPr>
        <w:pPrChange w:id="727" w:author="Toky Hajatiana RABOANARY" w:date="2019-07-06T13:10:00Z">
          <w:pPr>
            <w:jc w:val="both"/>
          </w:pPr>
        </w:pPrChange>
      </w:pPr>
      <w:r w:rsidRPr="00602603">
        <w:rPr>
          <w:sz w:val="24"/>
          <w:szCs w:val="24"/>
        </w:rPr>
        <w:lastRenderedPageBreak/>
        <w:t>La décentralisation de Git a aussi beaucoup apporté au développement des logiciels libres, puisque le besoin de demander un compte sur un dépôt SVN ou CVS centralisé devient obsolète. Il suffit de forker un projet ou de le cloner pour commencer à travailler dessus (avec tout l'historique du projet en local) et ensuite de proposer sa contribution (pull request) au dépôt principal (mainteneur principal du projet).</w:t>
      </w:r>
    </w:p>
    <w:p w:rsidR="00DE1734" w:rsidRPr="00602603" w:rsidRDefault="00DE1734">
      <w:pPr>
        <w:ind w:firstLine="708"/>
        <w:jc w:val="both"/>
        <w:rPr>
          <w:sz w:val="24"/>
          <w:szCs w:val="24"/>
        </w:rPr>
        <w:pPrChange w:id="728" w:author="Toky Hajatiana RABOANARY" w:date="2019-07-06T13:10:00Z">
          <w:pPr>
            <w:jc w:val="both"/>
          </w:pPr>
        </w:pPrChange>
      </w:pPr>
      <w:r w:rsidRPr="00602603">
        <w:rPr>
          <w:sz w:val="24"/>
          <w:szCs w:val="24"/>
        </w:rPr>
        <w:t>Les serveurs Git utilisent par défaut le port 9418 pour le protocole spécifique à Git. Les protocoles HTTP, HTTPS et SSH (et leurs ports standards) peuvent aussi être utilisés.</w:t>
      </w:r>
    </w:p>
    <w:p w:rsidR="00DE1734" w:rsidRDefault="00FB0D45" w:rsidP="008D0151">
      <w:pPr>
        <w:pStyle w:val="Titre4"/>
      </w:pPr>
      <w:bookmarkStart w:id="729" w:name="_Toc9400087"/>
      <w:r>
        <w:t>Fonctionnement</w:t>
      </w:r>
      <w:bookmarkEnd w:id="729"/>
    </w:p>
    <w:p w:rsidR="00DE1734" w:rsidRPr="00602603" w:rsidRDefault="00DE1734" w:rsidP="004C7732">
      <w:pPr>
        <w:jc w:val="both"/>
        <w:rPr>
          <w:sz w:val="24"/>
          <w:szCs w:val="24"/>
        </w:rPr>
      </w:pPr>
      <w:r w:rsidRPr="00602603">
        <w:rPr>
          <w:sz w:val="24"/>
          <w:szCs w:val="24"/>
        </w:rPr>
        <w:t>Git possède deux structures de données : une base d'objets et un cache de répertoires. Il existe cinq types d'objets :</w:t>
      </w:r>
    </w:p>
    <w:p w:rsidR="00DE1734" w:rsidRPr="00602603" w:rsidRDefault="00DE1734" w:rsidP="00D47E7E">
      <w:pPr>
        <w:pStyle w:val="Paragraphedeliste"/>
        <w:numPr>
          <w:ilvl w:val="0"/>
          <w:numId w:val="7"/>
        </w:numPr>
        <w:jc w:val="both"/>
        <w:rPr>
          <w:sz w:val="24"/>
          <w:szCs w:val="24"/>
        </w:rPr>
      </w:pPr>
      <w:r w:rsidRPr="00602603">
        <w:rPr>
          <w:sz w:val="24"/>
          <w:szCs w:val="24"/>
        </w:rPr>
        <w:t>l'objet blob (pour binary large object désignant un ensemble de données brutes), qui représente le contenu d'un fichier ;</w:t>
      </w:r>
    </w:p>
    <w:p w:rsidR="00DE1734" w:rsidRPr="00602603" w:rsidRDefault="00DE1734" w:rsidP="00D47E7E">
      <w:pPr>
        <w:pStyle w:val="Paragraphedeliste"/>
        <w:numPr>
          <w:ilvl w:val="0"/>
          <w:numId w:val="7"/>
        </w:numPr>
        <w:jc w:val="both"/>
        <w:rPr>
          <w:sz w:val="24"/>
          <w:szCs w:val="24"/>
        </w:rPr>
      </w:pPr>
      <w:r w:rsidRPr="00602603">
        <w:rPr>
          <w:sz w:val="24"/>
          <w:szCs w:val="24"/>
        </w:rPr>
        <w:t>l'objet tree (mot anglais signifiant « arbre »), qui décrit une arborescence de fichier. Il est constitué d'une liste d'objets de type blobs et des informations qui leur sont associées, tel que le nom du fichier et les permissions. Il peut contenir récursivement d'autres trees pour représenter les sous-répertoires ;</w:t>
      </w:r>
    </w:p>
    <w:p w:rsidR="00DE1734" w:rsidRPr="00602603" w:rsidRDefault="00DE1734" w:rsidP="00D47E7E">
      <w:pPr>
        <w:pStyle w:val="Paragraphedeliste"/>
        <w:numPr>
          <w:ilvl w:val="0"/>
          <w:numId w:val="7"/>
        </w:numPr>
        <w:jc w:val="both"/>
        <w:rPr>
          <w:sz w:val="24"/>
          <w:szCs w:val="24"/>
        </w:rPr>
      </w:pPr>
      <w:r w:rsidRPr="00602603">
        <w:rPr>
          <w:sz w:val="24"/>
          <w:szCs w:val="24"/>
        </w:rPr>
        <w:t>l'objet commit (résultat de l'opération du même nom signifiant « valider une transaction »), qui correspond à une arborescence de fichiers (tree) enrichie de métadonnées comme un message de description, le nom de l'auteur, etc. Il pointe également vers un ou plusieurs objets commit parents pour former un graphe d'historiques ;</w:t>
      </w:r>
    </w:p>
    <w:p w:rsidR="00DE1734" w:rsidRPr="00602603" w:rsidRDefault="00DE1734" w:rsidP="00D47E7E">
      <w:pPr>
        <w:pStyle w:val="Paragraphedeliste"/>
        <w:numPr>
          <w:ilvl w:val="0"/>
          <w:numId w:val="7"/>
        </w:numPr>
        <w:jc w:val="both"/>
        <w:rPr>
          <w:sz w:val="24"/>
          <w:szCs w:val="24"/>
        </w:rPr>
      </w:pPr>
      <w:r w:rsidRPr="00602603">
        <w:rPr>
          <w:sz w:val="24"/>
          <w:szCs w:val="24"/>
        </w:rPr>
        <w:t>l'objet tag (étiquette) qui est une manière de nommer arbitrairement un commit spécifique pour l'identifier plus facilement. Il est en général utilisé pour marquer certains commits, par exemple par un numéro ou un nom de version (2.1 ou bien Lucid Lynx).</w:t>
      </w:r>
    </w:p>
    <w:p w:rsidR="00DE1734" w:rsidRPr="00602603" w:rsidRDefault="00DE1734" w:rsidP="00D47E7E">
      <w:pPr>
        <w:pStyle w:val="Paragraphedeliste"/>
        <w:numPr>
          <w:ilvl w:val="0"/>
          <w:numId w:val="7"/>
        </w:numPr>
        <w:jc w:val="both"/>
        <w:rPr>
          <w:sz w:val="24"/>
          <w:szCs w:val="24"/>
        </w:rPr>
      </w:pPr>
      <w:r w:rsidRPr="00602603">
        <w:rPr>
          <w:sz w:val="24"/>
          <w:szCs w:val="24"/>
        </w:rPr>
        <w:t>l'objet branch (branche) qui contient une partie de l'avancement du projet. Les branches sont souvent utilisées pour avancer dans une partie du projet sans impacter une autre partie.</w:t>
      </w:r>
    </w:p>
    <w:p w:rsidR="00DE1734" w:rsidRPr="00602603" w:rsidRDefault="00DE1734">
      <w:pPr>
        <w:ind w:firstLine="708"/>
        <w:jc w:val="both"/>
        <w:rPr>
          <w:sz w:val="24"/>
          <w:szCs w:val="24"/>
        </w:rPr>
        <w:pPrChange w:id="730" w:author="Toky Hajatiana RABOANARY" w:date="2019-07-06T13:10:00Z">
          <w:pPr>
            <w:jc w:val="both"/>
          </w:pPr>
        </w:pPrChange>
      </w:pPr>
      <w:r w:rsidRPr="00602603">
        <w:rPr>
          <w:sz w:val="24"/>
          <w:szCs w:val="24"/>
        </w:rPr>
        <w:t>La base des objets peut contenir n'importe quel type d'objets. Une couche intermédiaire, utilisant des index (les sommes de contrôle), établit un lien entre les objets de la base et l'arborescence des fichiers.</w:t>
      </w:r>
    </w:p>
    <w:p w:rsidR="00DE1734" w:rsidRPr="00602603" w:rsidRDefault="00DE1734">
      <w:pPr>
        <w:ind w:firstLine="708"/>
        <w:jc w:val="both"/>
        <w:rPr>
          <w:sz w:val="24"/>
          <w:szCs w:val="24"/>
        </w:rPr>
        <w:pPrChange w:id="731" w:author="Toky Hajatiana RABOANARY" w:date="2019-07-06T13:10:00Z">
          <w:pPr>
            <w:jc w:val="both"/>
          </w:pPr>
        </w:pPrChange>
      </w:pPr>
      <w:r w:rsidRPr="00602603">
        <w:rPr>
          <w:sz w:val="24"/>
          <w:szCs w:val="24"/>
        </w:rPr>
        <w:t>Chaque objet est identifié par une somme de contrôle SHA-1 de son contenu. Git calcule la somme de contrôle et utilise cette valeur pour déterminer le nom de fichier de l'objet. L'objet est placé dans un répertoire dont le nom correspond aux deux premières lettres de la somme de contrôle. Le reste de la somme de contrôle constitue alors le</w:t>
      </w:r>
      <w:r w:rsidR="00840041" w:rsidRPr="00602603">
        <w:rPr>
          <w:sz w:val="24"/>
          <w:szCs w:val="24"/>
        </w:rPr>
        <w:t xml:space="preserve"> nom du fichier pour cet objet.</w:t>
      </w:r>
    </w:p>
    <w:p w:rsidR="00DE1734" w:rsidRPr="00602603" w:rsidRDefault="00DE1734">
      <w:pPr>
        <w:ind w:firstLine="708"/>
        <w:jc w:val="both"/>
        <w:rPr>
          <w:sz w:val="24"/>
          <w:szCs w:val="24"/>
        </w:rPr>
        <w:pPrChange w:id="732" w:author="Toky Hajatiana RABOANARY" w:date="2019-07-06T13:10:00Z">
          <w:pPr>
            <w:jc w:val="both"/>
          </w:pPr>
        </w:pPrChange>
      </w:pPr>
      <w:r w:rsidRPr="00602603">
        <w:rPr>
          <w:sz w:val="24"/>
          <w:szCs w:val="24"/>
        </w:rPr>
        <w:lastRenderedPageBreak/>
        <w:t>Git enregistre chaque révision dans un fichier en tant qu'objet blob unique. Les relations entre les objets blobs sont déterminées en examinant les objets commit. En général, les objets blobs sont stockés dans leur intégralité en utilisant la compression de la zlib. Ce principe peut rapidement consommer une grande quantité de place disque ; de ce fait, les objets peuvent être combinés dans des archives, qui utilisent la compression différentielle (c'est-à-dire que les blobs sont enregistrés sous la forme de différences par rapport aux autres blobs).</w:t>
      </w:r>
    </w:p>
    <w:p w:rsidR="00516E4F" w:rsidRDefault="00FB0D45" w:rsidP="008D0151">
      <w:pPr>
        <w:pStyle w:val="Titre4"/>
      </w:pPr>
      <w:bookmarkStart w:id="733" w:name="_Toc9400088"/>
      <w:r>
        <w:t>GIT BLIT</w:t>
      </w:r>
      <w:bookmarkEnd w:id="733"/>
    </w:p>
    <w:p w:rsidR="009556A3" w:rsidRPr="009556A3" w:rsidRDefault="009556A3" w:rsidP="009556A3"/>
    <w:p w:rsidR="00516E4F" w:rsidRDefault="00516E4F" w:rsidP="004C7732">
      <w:pPr>
        <w:jc w:val="both"/>
      </w:pPr>
      <w:r>
        <w:rPr>
          <w:noProof/>
        </w:rPr>
        <w:drawing>
          <wp:inline distT="0" distB="0" distL="0" distR="0">
            <wp:extent cx="5753100" cy="3819525"/>
            <wp:effectExtent l="19050" t="0" r="0" b="0"/>
            <wp:docPr id="56" name="Image 16" descr="C:\Users\ampasampito\Desktop\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pasampito\Desktop\00b.png"/>
                    <pic:cNvPicPr>
                      <a:picLocks noChangeAspect="1" noChangeArrowheads="1"/>
                    </pic:cNvPicPr>
                  </pic:nvPicPr>
                  <pic:blipFill>
                    <a:blip r:embed="rId71"/>
                    <a:srcRect/>
                    <a:stretch>
                      <a:fillRect/>
                    </a:stretch>
                  </pic:blipFill>
                  <pic:spPr bwMode="auto">
                    <a:xfrm>
                      <a:off x="0" y="0"/>
                      <a:ext cx="5753100" cy="3819525"/>
                    </a:xfrm>
                    <a:prstGeom prst="rect">
                      <a:avLst/>
                    </a:prstGeom>
                    <a:noFill/>
                    <a:ln w="9525">
                      <a:noFill/>
                      <a:miter lim="800000"/>
                      <a:headEnd/>
                      <a:tailEnd/>
                    </a:ln>
                  </pic:spPr>
                </pic:pic>
              </a:graphicData>
            </a:graphic>
          </wp:inline>
        </w:drawing>
      </w:r>
    </w:p>
    <w:p w:rsidR="00516E4F" w:rsidRDefault="00516E4F" w:rsidP="008D0151">
      <w:pPr>
        <w:pStyle w:val="Sous-titre"/>
      </w:pPr>
      <w:bookmarkStart w:id="734" w:name="_Toc9399895"/>
      <w:r>
        <w:t>Interface GIT BLIT</w:t>
      </w:r>
      <w:bookmarkEnd w:id="734"/>
    </w:p>
    <w:p w:rsidR="00516E4F" w:rsidDel="00B61413" w:rsidRDefault="00B61413">
      <w:pPr>
        <w:jc w:val="both"/>
        <w:rPr>
          <w:del w:id="735" w:author="Toky Hajatiana RABOANARY" w:date="2019-07-06T13:10:00Z"/>
        </w:rPr>
        <w:pPrChange w:id="736" w:author="Toky Hajatiana RABOANARY" w:date="2019-07-06T13:11:00Z">
          <w:pPr>
            <w:tabs>
              <w:tab w:val="left" w:pos="3915"/>
            </w:tabs>
            <w:jc w:val="both"/>
          </w:pPr>
        </w:pPrChange>
      </w:pPr>
      <w:ins w:id="737" w:author="Toky Hajatiana RABOANARY" w:date="2019-07-06T13:10:00Z">
        <w:r>
          <w:tab/>
        </w:r>
      </w:ins>
    </w:p>
    <w:p w:rsidR="008A7E66" w:rsidRPr="00602603" w:rsidRDefault="008A7E66">
      <w:pPr>
        <w:jc w:val="both"/>
        <w:rPr>
          <w:sz w:val="24"/>
          <w:szCs w:val="24"/>
        </w:rPr>
        <w:pPrChange w:id="738" w:author="Toky Hajatiana RABOANARY" w:date="2019-07-06T13:11:00Z">
          <w:pPr>
            <w:tabs>
              <w:tab w:val="left" w:pos="3915"/>
            </w:tabs>
            <w:jc w:val="both"/>
          </w:pPr>
        </w:pPrChange>
      </w:pPr>
      <w:r w:rsidRPr="00602603">
        <w:rPr>
          <w:sz w:val="24"/>
          <w:szCs w:val="24"/>
        </w:rPr>
        <w:t>Gitblit est une pile Java pur à code source ouvert permettant de gérer, d'afficher et de servir les référentiels Git.</w:t>
      </w:r>
    </w:p>
    <w:p w:rsidR="00516E4F" w:rsidRPr="00602603" w:rsidRDefault="00B61413">
      <w:pPr>
        <w:jc w:val="both"/>
        <w:rPr>
          <w:sz w:val="24"/>
          <w:szCs w:val="24"/>
        </w:rPr>
        <w:pPrChange w:id="739" w:author="Toky Hajatiana RABOANARY" w:date="2019-07-06T13:11:00Z">
          <w:pPr>
            <w:tabs>
              <w:tab w:val="left" w:pos="3915"/>
            </w:tabs>
            <w:jc w:val="both"/>
          </w:pPr>
        </w:pPrChange>
      </w:pPr>
      <w:ins w:id="740" w:author="Toky Hajatiana RABOANARY" w:date="2019-07-06T13:11:00Z">
        <w:r>
          <w:rPr>
            <w:sz w:val="24"/>
            <w:szCs w:val="24"/>
          </w:rPr>
          <w:tab/>
        </w:r>
      </w:ins>
      <w:r w:rsidR="008A7E66" w:rsidRPr="00602603">
        <w:rPr>
          <w:sz w:val="24"/>
          <w:szCs w:val="24"/>
        </w:rPr>
        <w:t>Il est principalement conçu comme un outil pour les petits groupes de travail souhaitant héberger des référentiels centralisés.</w:t>
      </w:r>
    </w:p>
    <w:p w:rsidR="00E218C7" w:rsidRDefault="00E218C7" w:rsidP="004C7732">
      <w:pPr>
        <w:tabs>
          <w:tab w:val="left" w:pos="3915"/>
        </w:tabs>
        <w:jc w:val="both"/>
        <w:sectPr w:rsidR="00E218C7" w:rsidSect="001B1D8F">
          <w:headerReference w:type="default" r:id="rId72"/>
          <w:footerReference w:type="default" r:id="rId73"/>
          <w:pgSz w:w="11906" w:h="16838"/>
          <w:pgMar w:top="1417" w:right="1417" w:bottom="1417" w:left="1417" w:header="708" w:footer="708" w:gutter="0"/>
          <w:pgNumType w:start="15"/>
          <w:cols w:space="708"/>
          <w:docGrid w:linePitch="360"/>
        </w:sectPr>
      </w:pPr>
    </w:p>
    <w:p w:rsidR="00E218C7" w:rsidRDefault="00E218C7" w:rsidP="004C7732">
      <w:pPr>
        <w:tabs>
          <w:tab w:val="left" w:pos="3915"/>
        </w:tabs>
        <w:jc w:val="both"/>
      </w:pPr>
    </w:p>
    <w:p w:rsidR="008A7E66" w:rsidRDefault="008A7E66" w:rsidP="004C7732">
      <w:pPr>
        <w:tabs>
          <w:tab w:val="left" w:pos="3915"/>
        </w:tabs>
        <w:jc w:val="both"/>
      </w:pPr>
    </w:p>
    <w:p w:rsidR="004F61B0" w:rsidRDefault="004F61B0" w:rsidP="004C7732">
      <w:pPr>
        <w:tabs>
          <w:tab w:val="left" w:pos="3915"/>
        </w:tabs>
        <w:jc w:val="both"/>
      </w:pPr>
    </w:p>
    <w:p w:rsidR="004F61B0" w:rsidRPr="004F61B0" w:rsidRDefault="004F61B0" w:rsidP="004C7732">
      <w:pPr>
        <w:jc w:val="both"/>
      </w:pPr>
    </w:p>
    <w:p w:rsidR="004F61B0" w:rsidRPr="004F61B0" w:rsidRDefault="004F61B0" w:rsidP="004C7732">
      <w:pPr>
        <w:jc w:val="both"/>
      </w:pPr>
    </w:p>
    <w:p w:rsidR="004F61B0" w:rsidRPr="004F61B0" w:rsidRDefault="004F61B0" w:rsidP="004C7732">
      <w:pPr>
        <w:jc w:val="both"/>
      </w:pPr>
    </w:p>
    <w:p w:rsidR="004F61B0" w:rsidRPr="004F61B0" w:rsidRDefault="004F61B0" w:rsidP="004C7732">
      <w:pPr>
        <w:jc w:val="both"/>
      </w:pPr>
    </w:p>
    <w:p w:rsidR="008A7E66" w:rsidRDefault="008A7E66" w:rsidP="004C7732">
      <w:pPr>
        <w:tabs>
          <w:tab w:val="left" w:pos="3540"/>
        </w:tabs>
        <w:jc w:val="both"/>
      </w:pPr>
    </w:p>
    <w:p w:rsidR="004F61B0" w:rsidRDefault="004F61B0" w:rsidP="004C7732">
      <w:pPr>
        <w:tabs>
          <w:tab w:val="left" w:pos="3540"/>
        </w:tabs>
        <w:jc w:val="both"/>
      </w:pPr>
    </w:p>
    <w:p w:rsidR="004F61B0" w:rsidRDefault="004F61B0" w:rsidP="004C7732">
      <w:pPr>
        <w:tabs>
          <w:tab w:val="left" w:pos="3540"/>
        </w:tabs>
        <w:jc w:val="both"/>
      </w:pPr>
    </w:p>
    <w:p w:rsidR="004F61B0" w:rsidRDefault="004F61B0" w:rsidP="00E218C7">
      <w:pPr>
        <w:pStyle w:val="Titre1"/>
      </w:pPr>
      <w:bookmarkStart w:id="741" w:name="_Toc9400089"/>
      <w:r>
        <w:t>PARTIE 3</w:t>
      </w:r>
      <w:bookmarkEnd w:id="741"/>
      <w:r>
        <w:t> </w:t>
      </w:r>
    </w:p>
    <w:p w:rsidR="004F61B0" w:rsidRDefault="004F61B0" w:rsidP="00E218C7">
      <w:pPr>
        <w:pStyle w:val="Titre1"/>
      </w:pPr>
      <w:bookmarkStart w:id="742" w:name="_Toc9400090"/>
      <w:r>
        <w:t>RESULTATS</w:t>
      </w:r>
      <w:bookmarkEnd w:id="742"/>
    </w:p>
    <w:p w:rsidR="0093548F" w:rsidRDefault="0093548F" w:rsidP="004C7732">
      <w:pPr>
        <w:tabs>
          <w:tab w:val="left" w:pos="3540"/>
        </w:tabs>
        <w:jc w:val="both"/>
      </w:pPr>
    </w:p>
    <w:p w:rsidR="0093548F" w:rsidRDefault="00B00C34" w:rsidP="004C7732">
      <w:pPr>
        <w:tabs>
          <w:tab w:val="left" w:pos="3540"/>
        </w:tabs>
        <w:jc w:val="both"/>
      </w:pPr>
      <w:r>
        <w:t xml:space="preserve">   </w:t>
      </w:r>
    </w:p>
    <w:p w:rsidR="0093548F" w:rsidRDefault="0093548F" w:rsidP="004C7732">
      <w:pPr>
        <w:tabs>
          <w:tab w:val="left" w:pos="3540"/>
        </w:tabs>
        <w:jc w:val="both"/>
      </w:pPr>
    </w:p>
    <w:p w:rsidR="0093548F" w:rsidRDefault="0093548F" w:rsidP="004C7732">
      <w:pPr>
        <w:tabs>
          <w:tab w:val="left" w:pos="3540"/>
        </w:tabs>
        <w:jc w:val="both"/>
      </w:pPr>
    </w:p>
    <w:p w:rsidR="0093548F" w:rsidRDefault="0093548F" w:rsidP="004C7732">
      <w:pPr>
        <w:tabs>
          <w:tab w:val="left" w:pos="3540"/>
        </w:tabs>
        <w:jc w:val="both"/>
      </w:pPr>
    </w:p>
    <w:p w:rsidR="00E218C7" w:rsidRDefault="00E218C7" w:rsidP="004C7732">
      <w:pPr>
        <w:tabs>
          <w:tab w:val="left" w:pos="3540"/>
        </w:tabs>
        <w:jc w:val="both"/>
        <w:sectPr w:rsidR="00E218C7" w:rsidSect="001B1D8F">
          <w:headerReference w:type="default" r:id="rId74"/>
          <w:footerReference w:type="default" r:id="rId75"/>
          <w:pgSz w:w="11906" w:h="16838"/>
          <w:pgMar w:top="1417" w:right="1417" w:bottom="1417" w:left="1417" w:header="708" w:footer="708" w:gutter="0"/>
          <w:pgNumType w:start="15"/>
          <w:cols w:space="708"/>
          <w:docGrid w:linePitch="360"/>
        </w:sectPr>
      </w:pPr>
    </w:p>
    <w:p w:rsidR="00973F65" w:rsidRDefault="00973F65" w:rsidP="00E218C7">
      <w:pPr>
        <w:pStyle w:val="Titre2"/>
        <w:rPr>
          <w:ins w:id="743" w:author="Toky Hajatiana RABOANARY" w:date="2019-07-06T13:11:00Z"/>
        </w:rPr>
      </w:pPr>
      <w:bookmarkStart w:id="744" w:name="_Toc9400091"/>
      <w:r>
        <w:lastRenderedPageBreak/>
        <w:t>CHAPITRE 5 : PRESENTATION DE L’APPLICATION</w:t>
      </w:r>
      <w:bookmarkEnd w:id="744"/>
    </w:p>
    <w:p w:rsidR="00B61413" w:rsidRPr="00B61413" w:rsidRDefault="00B61413">
      <w:pPr>
        <w:pPrChange w:id="745" w:author="Toky Hajatiana RABOANARY" w:date="2019-07-06T13:11:00Z">
          <w:pPr>
            <w:pStyle w:val="Titre2"/>
          </w:pPr>
        </w:pPrChange>
      </w:pPr>
      <w:ins w:id="746" w:author="Toky Hajatiana RABOANARY" w:date="2019-07-06T13:11:00Z">
        <w:r>
          <w:t xml:space="preserve">Lasa eto am page 57 izao vao mitantara anle projet…. Ilay </w:t>
        </w:r>
      </w:ins>
    </w:p>
    <w:p w:rsidR="00973F65" w:rsidRDefault="00973F65" w:rsidP="00151053">
      <w:pPr>
        <w:pStyle w:val="Titre3"/>
        <w:numPr>
          <w:ilvl w:val="0"/>
          <w:numId w:val="41"/>
        </w:numPr>
      </w:pPr>
      <w:bookmarkStart w:id="747" w:name="_Toc9400092"/>
      <w:r>
        <w:t>GENERALITE</w:t>
      </w:r>
      <w:bookmarkEnd w:id="747"/>
    </w:p>
    <w:p w:rsidR="008B00B5" w:rsidRDefault="00B61413" w:rsidP="00B61413">
      <w:pPr>
        <w:jc w:val="both"/>
        <w:rPr>
          <w:ins w:id="748" w:author="Toky Hajatiana RABOANARY" w:date="2019-07-06T13:16:00Z"/>
          <w:sz w:val="24"/>
          <w:szCs w:val="24"/>
        </w:rPr>
      </w:pPr>
      <w:ins w:id="749" w:author="Toky Hajatiana RABOANARY" w:date="2019-07-06T13:11:00Z">
        <w:r>
          <w:rPr>
            <w:sz w:val="24"/>
            <w:szCs w:val="24"/>
          </w:rPr>
          <w:tab/>
        </w:r>
      </w:ins>
      <w:r w:rsidR="008B00B5" w:rsidRPr="00602603">
        <w:rPr>
          <w:sz w:val="24"/>
          <w:szCs w:val="24"/>
        </w:rPr>
        <w:t>Cette application mobile intitulée « Facility », propose une facilité d’utilisation et beaucoup de fiabilité des résultats. Le projet présente 2 applications</w:t>
      </w:r>
      <w:ins w:id="750" w:author="Toky Hajatiana RABOANARY" w:date="2019-07-06T13:13:00Z">
        <w:r>
          <w:rPr>
            <w:sz w:val="24"/>
            <w:szCs w:val="24"/>
          </w:rPr>
          <w:t> :</w:t>
        </w:r>
      </w:ins>
      <w:r w:rsidR="008B00B5" w:rsidRPr="00602603">
        <w:rPr>
          <w:sz w:val="24"/>
          <w:szCs w:val="24"/>
        </w:rPr>
        <w:t xml:space="preserve"> l’un</w:t>
      </w:r>
      <w:ins w:id="751" w:author="Toky Hajatiana RABOANARY" w:date="2019-07-06T13:13:00Z">
        <w:r>
          <w:rPr>
            <w:sz w:val="24"/>
            <w:szCs w:val="24"/>
          </w:rPr>
          <w:t>e</w:t>
        </w:r>
      </w:ins>
      <w:r w:rsidR="008B00B5" w:rsidRPr="00602603">
        <w:rPr>
          <w:sz w:val="24"/>
          <w:szCs w:val="24"/>
        </w:rPr>
        <w:t xml:space="preserve"> dédié</w:t>
      </w:r>
      <w:ins w:id="752" w:author="Toky Hajatiana RABOANARY" w:date="2019-07-06T13:13:00Z">
        <w:r>
          <w:rPr>
            <w:sz w:val="24"/>
            <w:szCs w:val="24"/>
          </w:rPr>
          <w:t>e</w:t>
        </w:r>
      </w:ins>
      <w:r w:rsidR="008B00B5" w:rsidRPr="00602603">
        <w:rPr>
          <w:sz w:val="24"/>
          <w:szCs w:val="24"/>
        </w:rPr>
        <w:t xml:space="preserve"> pour les chauffeurs et l’autre pour </w:t>
      </w:r>
      <w:del w:id="753" w:author="Toky Hajatiana RABOANARY" w:date="2019-07-06T13:11:00Z">
        <w:r w:rsidR="008B00B5" w:rsidRPr="00602603" w:rsidDel="00B61413">
          <w:rPr>
            <w:sz w:val="24"/>
            <w:szCs w:val="24"/>
          </w:rPr>
          <w:delText>les utilisateurs simple</w:delText>
        </w:r>
      </w:del>
      <w:ins w:id="754" w:author="Toky Hajatiana RABOANARY" w:date="2019-07-06T13:11:00Z">
        <w:r w:rsidRPr="00602603">
          <w:rPr>
            <w:sz w:val="24"/>
            <w:szCs w:val="24"/>
          </w:rPr>
          <w:t xml:space="preserve">les </w:t>
        </w:r>
      </w:ins>
      <w:ins w:id="755" w:author="Toky Hajatiana RABOANARY" w:date="2019-07-06T13:13:00Z">
        <w:r>
          <w:rPr>
            <w:sz w:val="24"/>
            <w:szCs w:val="24"/>
          </w:rPr>
          <w:t xml:space="preserve">simples </w:t>
        </w:r>
      </w:ins>
      <w:ins w:id="756" w:author="Toky Hajatiana RABOANARY" w:date="2019-07-06T13:11:00Z">
        <w:r w:rsidRPr="00602603">
          <w:rPr>
            <w:sz w:val="24"/>
            <w:szCs w:val="24"/>
          </w:rPr>
          <w:t>utilisateurs</w:t>
        </w:r>
      </w:ins>
      <w:ins w:id="757" w:author="Toky Hajatiana RABOANARY" w:date="2019-07-06T13:13:00Z">
        <w:r>
          <w:rPr>
            <w:sz w:val="24"/>
            <w:szCs w:val="24"/>
          </w:rPr>
          <w:t xml:space="preserve"> (</w:t>
        </w:r>
      </w:ins>
      <w:ins w:id="758" w:author="Toky Hajatiana RABOANARY" w:date="2019-07-06T13:14:00Z">
        <w:r>
          <w:rPr>
            <w:sz w:val="24"/>
            <w:szCs w:val="24"/>
          </w:rPr>
          <w:t>Soa dia client kokoa no resaka eto ?</w:t>
        </w:r>
      </w:ins>
      <w:ins w:id="759" w:author="Toky Hajatiana RABOANARY" w:date="2019-07-06T13:13:00Z">
        <w:r>
          <w:rPr>
            <w:sz w:val="24"/>
            <w:szCs w:val="24"/>
          </w:rPr>
          <w:t>)</w:t>
        </w:r>
      </w:ins>
      <w:r w:rsidR="008B00B5" w:rsidRPr="00602603">
        <w:rPr>
          <w:sz w:val="24"/>
          <w:szCs w:val="24"/>
        </w:rPr>
        <w:t>. En général, l</w:t>
      </w:r>
      <w:ins w:id="760" w:author="Toky Hajatiana RABOANARY" w:date="2019-07-06T13:15:00Z">
        <w:r>
          <w:rPr>
            <w:sz w:val="24"/>
            <w:szCs w:val="24"/>
          </w:rPr>
          <w:t xml:space="preserve">es </w:t>
        </w:r>
      </w:ins>
      <w:del w:id="761" w:author="Toky Hajatiana RABOANARY" w:date="2019-07-06T13:15:00Z">
        <w:r w:rsidR="008B00B5" w:rsidRPr="00602603" w:rsidDel="00B61413">
          <w:rPr>
            <w:sz w:val="24"/>
            <w:szCs w:val="24"/>
          </w:rPr>
          <w:delText>’</w:delText>
        </w:r>
      </w:del>
      <w:r w:rsidR="008B00B5" w:rsidRPr="00602603">
        <w:rPr>
          <w:sz w:val="24"/>
          <w:szCs w:val="24"/>
        </w:rPr>
        <w:t>application</w:t>
      </w:r>
      <w:ins w:id="762" w:author="Toky Hajatiana RABOANARY" w:date="2019-07-06T13:15:00Z">
        <w:r>
          <w:rPr>
            <w:sz w:val="24"/>
            <w:szCs w:val="24"/>
          </w:rPr>
          <w:t>s</w:t>
        </w:r>
      </w:ins>
      <w:r w:rsidR="008B00B5" w:rsidRPr="00602603">
        <w:rPr>
          <w:sz w:val="24"/>
          <w:szCs w:val="24"/>
        </w:rPr>
        <w:t xml:space="preserve"> </w:t>
      </w:r>
      <w:ins w:id="763" w:author="Toky Hajatiana RABOANARY" w:date="2019-07-06T13:15:00Z">
        <w:r>
          <w:rPr>
            <w:sz w:val="24"/>
            <w:szCs w:val="24"/>
          </w:rPr>
          <w:t>s</w:t>
        </w:r>
      </w:ins>
      <w:r w:rsidR="008B00B5" w:rsidRPr="00602603">
        <w:rPr>
          <w:sz w:val="24"/>
          <w:szCs w:val="24"/>
        </w:rPr>
        <w:t>int</w:t>
      </w:r>
      <w:ins w:id="764" w:author="Toky Hajatiana RABOANARY" w:date="2019-07-06T13:15:00Z">
        <w:r>
          <w:rPr>
            <w:sz w:val="24"/>
            <w:szCs w:val="24"/>
          </w:rPr>
          <w:t>é</w:t>
        </w:r>
      </w:ins>
      <w:del w:id="765" w:author="Toky Hajatiana RABOANARY" w:date="2019-07-06T13:15:00Z">
        <w:r w:rsidR="008B00B5" w:rsidRPr="00602603" w:rsidDel="00B61413">
          <w:rPr>
            <w:sz w:val="24"/>
            <w:szCs w:val="24"/>
          </w:rPr>
          <w:delText>e</w:delText>
        </w:r>
      </w:del>
      <w:r w:rsidR="008B00B5" w:rsidRPr="00602603">
        <w:rPr>
          <w:sz w:val="24"/>
          <w:szCs w:val="24"/>
        </w:rPr>
        <w:t>ragi</w:t>
      </w:r>
      <w:ins w:id="766" w:author="Toky Hajatiana RABOANARY" w:date="2019-07-06T13:15:00Z">
        <w:r>
          <w:rPr>
            <w:sz w:val="24"/>
            <w:szCs w:val="24"/>
          </w:rPr>
          <w:t>ssent</w:t>
        </w:r>
      </w:ins>
      <w:r w:rsidR="008B00B5" w:rsidRPr="00602603">
        <w:rPr>
          <w:sz w:val="24"/>
          <w:szCs w:val="24"/>
        </w:rPr>
        <w:t xml:space="preserve"> entre </w:t>
      </w:r>
      <w:del w:id="767" w:author="Toky Hajatiana RABOANARY" w:date="2019-07-06T13:15:00Z">
        <w:r w:rsidR="008B00B5" w:rsidRPr="00602603" w:rsidDel="00B61413">
          <w:rPr>
            <w:sz w:val="24"/>
            <w:szCs w:val="24"/>
          </w:rPr>
          <w:delText xml:space="preserve">eux </w:delText>
        </w:r>
      </w:del>
      <w:ins w:id="768" w:author="Toky Hajatiana RABOANARY" w:date="2019-07-06T13:15:00Z">
        <w:r>
          <w:rPr>
            <w:sz w:val="24"/>
            <w:szCs w:val="24"/>
          </w:rPr>
          <w:t>elles</w:t>
        </w:r>
        <w:r w:rsidRPr="00602603">
          <w:rPr>
            <w:sz w:val="24"/>
            <w:szCs w:val="24"/>
          </w:rPr>
          <w:t xml:space="preserve"> </w:t>
        </w:r>
      </w:ins>
      <w:r w:rsidR="008B00B5" w:rsidRPr="00602603">
        <w:rPr>
          <w:sz w:val="24"/>
          <w:szCs w:val="24"/>
        </w:rPr>
        <w:t>et permet</w:t>
      </w:r>
      <w:ins w:id="769" w:author="Toky Hajatiana RABOANARY" w:date="2019-07-06T13:15:00Z">
        <w:r>
          <w:rPr>
            <w:sz w:val="24"/>
            <w:szCs w:val="24"/>
          </w:rPr>
          <w:t>tent</w:t>
        </w:r>
      </w:ins>
      <w:r w:rsidR="008B00B5" w:rsidRPr="00602603">
        <w:rPr>
          <w:sz w:val="24"/>
          <w:szCs w:val="24"/>
        </w:rPr>
        <w:t xml:space="preserve"> de localiser</w:t>
      </w:r>
      <w:r w:rsidR="00777201" w:rsidRPr="00602603">
        <w:rPr>
          <w:sz w:val="24"/>
          <w:szCs w:val="24"/>
        </w:rPr>
        <w:t xml:space="preserve"> en temps réel</w:t>
      </w:r>
      <w:del w:id="770" w:author="Toky Hajatiana RABOANARY" w:date="2019-07-06T13:15:00Z">
        <w:r w:rsidR="00777201" w:rsidRPr="00602603" w:rsidDel="00B61413">
          <w:rPr>
            <w:sz w:val="24"/>
            <w:szCs w:val="24"/>
          </w:rPr>
          <w:delText>le</w:delText>
        </w:r>
      </w:del>
      <w:r w:rsidR="008B00B5" w:rsidRPr="00602603">
        <w:rPr>
          <w:sz w:val="24"/>
          <w:szCs w:val="24"/>
        </w:rPr>
        <w:t xml:space="preserve"> </w:t>
      </w:r>
      <w:r w:rsidR="00777201" w:rsidRPr="00602603">
        <w:rPr>
          <w:sz w:val="24"/>
          <w:szCs w:val="24"/>
        </w:rPr>
        <w:t>des</w:t>
      </w:r>
      <w:r w:rsidR="008B00B5" w:rsidRPr="00602603">
        <w:rPr>
          <w:sz w:val="24"/>
          <w:szCs w:val="24"/>
        </w:rPr>
        <w:t xml:space="preserve"> bus</w:t>
      </w:r>
      <w:del w:id="771" w:author="Toky Hajatiana RABOANARY" w:date="2019-07-06T13:12:00Z">
        <w:r w:rsidR="008B00B5" w:rsidRPr="00602603" w:rsidDel="00B61413">
          <w:rPr>
            <w:sz w:val="24"/>
            <w:szCs w:val="24"/>
          </w:rPr>
          <w:delText xml:space="preserve"> </w:delText>
        </w:r>
      </w:del>
      <w:r w:rsidR="00777201" w:rsidRPr="00602603">
        <w:rPr>
          <w:sz w:val="24"/>
          <w:szCs w:val="24"/>
        </w:rPr>
        <w:t xml:space="preserve"> qui se trouvent </w:t>
      </w:r>
      <w:r w:rsidR="008B00B5" w:rsidRPr="00602603">
        <w:rPr>
          <w:sz w:val="24"/>
          <w:szCs w:val="24"/>
        </w:rPr>
        <w:t>à un kilomètre au</w:t>
      </w:r>
      <w:ins w:id="772" w:author="Toky Hajatiana RABOANARY" w:date="2019-07-06T13:15:00Z">
        <w:r>
          <w:rPr>
            <w:sz w:val="24"/>
            <w:szCs w:val="24"/>
          </w:rPr>
          <w:t xml:space="preserve">x alentours </w:t>
        </w:r>
      </w:ins>
      <w:del w:id="773" w:author="Toky Hajatiana RABOANARY" w:date="2019-07-06T13:15:00Z">
        <w:r w:rsidR="008B00B5" w:rsidRPr="00602603" w:rsidDel="00B61413">
          <w:rPr>
            <w:sz w:val="24"/>
            <w:szCs w:val="24"/>
          </w:rPr>
          <w:delText xml:space="preserve"> a l’entour </w:delText>
        </w:r>
      </w:del>
      <w:r w:rsidR="00777201" w:rsidRPr="00602603">
        <w:rPr>
          <w:sz w:val="24"/>
          <w:szCs w:val="24"/>
        </w:rPr>
        <w:t>de la position actuelle de l’utilisateur, de voir les distances et le temps d’attente.</w:t>
      </w:r>
    </w:p>
    <w:p w:rsidR="00AA2141" w:rsidRPr="00602603" w:rsidRDefault="00AA2141">
      <w:pPr>
        <w:jc w:val="both"/>
        <w:rPr>
          <w:sz w:val="24"/>
          <w:szCs w:val="24"/>
        </w:rPr>
        <w:pPrChange w:id="774" w:author="Toky Hajatiana RABOANARY" w:date="2019-07-06T13:11:00Z">
          <w:pPr>
            <w:tabs>
              <w:tab w:val="left" w:pos="3544"/>
            </w:tabs>
            <w:jc w:val="both"/>
          </w:pPr>
        </w:pPrChange>
      </w:pPr>
      <w:ins w:id="775" w:author="Toky Hajatiana RABOANARY" w:date="2019-07-06T13:16:00Z">
        <w:r>
          <w:rPr>
            <w:sz w:val="24"/>
            <w:szCs w:val="24"/>
          </w:rPr>
          <w:t xml:space="preserve">(Tokony insistena be ilay problematique … manome lanja bebe kokoa </w:t>
        </w:r>
      </w:ins>
      <w:ins w:id="776" w:author="Toky Hajatiana RABOANARY" w:date="2019-07-06T13:17:00Z">
        <w:r>
          <w:rPr>
            <w:sz w:val="24"/>
            <w:szCs w:val="24"/>
          </w:rPr>
          <w:t>ny asa izay nataonlah …</w:t>
        </w:r>
      </w:ins>
      <w:ins w:id="777" w:author="Toky Hajatiana RABOANARY" w:date="2019-07-06T13:16:00Z">
        <w:r>
          <w:rPr>
            <w:sz w:val="24"/>
            <w:szCs w:val="24"/>
          </w:rPr>
          <w:t>)</w:t>
        </w:r>
      </w:ins>
    </w:p>
    <w:p w:rsidR="003D6AAD" w:rsidRDefault="003D6AAD" w:rsidP="00FD5B92">
      <w:pPr>
        <w:pStyle w:val="Titre3"/>
      </w:pPr>
      <w:bookmarkStart w:id="778" w:name="_Toc9400093"/>
      <w:r>
        <w:t>UTILISATEURS</w:t>
      </w:r>
      <w:bookmarkEnd w:id="778"/>
    </w:p>
    <w:p w:rsidR="00777201" w:rsidRPr="00602603" w:rsidRDefault="00AA2141">
      <w:pPr>
        <w:jc w:val="both"/>
        <w:rPr>
          <w:sz w:val="24"/>
          <w:szCs w:val="24"/>
        </w:rPr>
        <w:pPrChange w:id="779" w:author="Toky Hajatiana RABOANARY" w:date="2019-07-06T13:17:00Z">
          <w:pPr>
            <w:tabs>
              <w:tab w:val="left" w:pos="3544"/>
            </w:tabs>
            <w:jc w:val="both"/>
          </w:pPr>
        </w:pPrChange>
      </w:pPr>
      <w:ins w:id="780" w:author="Toky Hajatiana RABOANARY" w:date="2019-07-06T13:17:00Z">
        <w:r>
          <w:rPr>
            <w:sz w:val="24"/>
            <w:szCs w:val="24"/>
          </w:rPr>
          <w:tab/>
        </w:r>
      </w:ins>
      <w:r w:rsidR="00777201" w:rsidRPr="00602603">
        <w:rPr>
          <w:sz w:val="24"/>
          <w:szCs w:val="24"/>
        </w:rPr>
        <w:t>Deux types d’utilisateurs pourront utilisés cette application</w:t>
      </w:r>
      <w:ins w:id="781" w:author="Toky Hajatiana RABOANARY" w:date="2019-07-06T13:16:00Z">
        <w:r>
          <w:rPr>
            <w:sz w:val="24"/>
            <w:szCs w:val="24"/>
          </w:rPr>
          <w:t> :</w:t>
        </w:r>
      </w:ins>
    </w:p>
    <w:p w:rsidR="00777201" w:rsidRPr="00602603" w:rsidRDefault="00777201" w:rsidP="00D47E7E">
      <w:pPr>
        <w:pStyle w:val="Paragraphedeliste"/>
        <w:numPr>
          <w:ilvl w:val="0"/>
          <w:numId w:val="7"/>
        </w:numPr>
        <w:tabs>
          <w:tab w:val="left" w:pos="3540"/>
        </w:tabs>
        <w:jc w:val="both"/>
        <w:rPr>
          <w:sz w:val="24"/>
          <w:szCs w:val="24"/>
        </w:rPr>
      </w:pPr>
      <w:r w:rsidRPr="00602603">
        <w:rPr>
          <w:sz w:val="24"/>
          <w:szCs w:val="24"/>
        </w:rPr>
        <w:t>Chauffeur de bus</w:t>
      </w:r>
      <w:ins w:id="782" w:author="Toky Hajatiana RABOANARY" w:date="2019-07-06T13:16:00Z">
        <w:r w:rsidR="00AA2141">
          <w:rPr>
            <w:sz w:val="24"/>
            <w:szCs w:val="24"/>
          </w:rPr>
          <w:t>,</w:t>
        </w:r>
      </w:ins>
    </w:p>
    <w:p w:rsidR="00777201" w:rsidRPr="00602603" w:rsidRDefault="00777201" w:rsidP="00D47E7E">
      <w:pPr>
        <w:pStyle w:val="Paragraphedeliste"/>
        <w:numPr>
          <w:ilvl w:val="0"/>
          <w:numId w:val="7"/>
        </w:numPr>
        <w:tabs>
          <w:tab w:val="left" w:pos="3540"/>
        </w:tabs>
        <w:jc w:val="both"/>
        <w:rPr>
          <w:sz w:val="24"/>
          <w:szCs w:val="24"/>
        </w:rPr>
      </w:pPr>
      <w:r w:rsidRPr="00602603">
        <w:rPr>
          <w:sz w:val="24"/>
          <w:szCs w:val="24"/>
        </w:rPr>
        <w:t>Utilisateur simple</w:t>
      </w:r>
      <w:ins w:id="783" w:author="Toky Hajatiana RABOANARY" w:date="2019-07-06T13:16:00Z">
        <w:r w:rsidR="00AA2141">
          <w:rPr>
            <w:sz w:val="24"/>
            <w:szCs w:val="24"/>
          </w:rPr>
          <w:t>.</w:t>
        </w:r>
      </w:ins>
    </w:p>
    <w:p w:rsidR="00777201" w:rsidRDefault="00777201" w:rsidP="004C7732">
      <w:pPr>
        <w:tabs>
          <w:tab w:val="left" w:pos="3540"/>
        </w:tabs>
        <w:jc w:val="both"/>
      </w:pPr>
    </w:p>
    <w:p w:rsidR="003D6AAD" w:rsidRDefault="003D6AAD" w:rsidP="00FD5B92">
      <w:pPr>
        <w:pStyle w:val="Titre3"/>
      </w:pPr>
      <w:bookmarkStart w:id="784" w:name="_Toc9400094"/>
      <w:r>
        <w:t>CONFIGURATION</w:t>
      </w:r>
      <w:ins w:id="785" w:author="Toky Hajatiana RABOANARY" w:date="2019-07-06T13:17:00Z">
        <w:r w:rsidR="00AA2141">
          <w:t>S</w:t>
        </w:r>
      </w:ins>
      <w:r>
        <w:t xml:space="preserve"> REQUISE</w:t>
      </w:r>
      <w:bookmarkEnd w:id="784"/>
      <w:ins w:id="786" w:author="Toky Hajatiana RABOANARY" w:date="2019-07-06T13:17:00Z">
        <w:r w:rsidR="00AA2141">
          <w:t>S</w:t>
        </w:r>
      </w:ins>
    </w:p>
    <w:p w:rsidR="00777201" w:rsidRPr="00602603" w:rsidRDefault="00AA2141">
      <w:pPr>
        <w:jc w:val="both"/>
        <w:rPr>
          <w:sz w:val="24"/>
          <w:szCs w:val="24"/>
        </w:rPr>
        <w:pPrChange w:id="787" w:author="Toky Hajatiana RABOANARY" w:date="2019-07-06T13:17:00Z">
          <w:pPr>
            <w:tabs>
              <w:tab w:val="left" w:pos="3544"/>
            </w:tabs>
            <w:jc w:val="both"/>
          </w:pPr>
        </w:pPrChange>
      </w:pPr>
      <w:ins w:id="788" w:author="Toky Hajatiana RABOANARY" w:date="2019-07-06T13:17:00Z">
        <w:r>
          <w:rPr>
            <w:sz w:val="24"/>
            <w:szCs w:val="24"/>
          </w:rPr>
          <w:tab/>
        </w:r>
      </w:ins>
      <w:r w:rsidR="00777201" w:rsidRPr="00602603">
        <w:rPr>
          <w:sz w:val="24"/>
          <w:szCs w:val="24"/>
        </w:rPr>
        <w:t xml:space="preserve">Afin d’utiliser l’application, il faut </w:t>
      </w:r>
      <w:del w:id="789" w:author="Toky Hajatiana RABOANARY" w:date="2019-07-06T13:18:00Z">
        <w:r w:rsidR="00777201" w:rsidRPr="00602603" w:rsidDel="00AA2141">
          <w:rPr>
            <w:sz w:val="24"/>
            <w:szCs w:val="24"/>
          </w:rPr>
          <w:delText>respecter au préalable les spécifications suivantes</w:delText>
        </w:r>
      </w:del>
      <w:ins w:id="790" w:author="Toky Hajatiana RABOANARY" w:date="2019-07-06T13:18:00Z">
        <w:r>
          <w:rPr>
            <w:sz w:val="24"/>
            <w:szCs w:val="24"/>
          </w:rPr>
          <w:t>avoir</w:t>
        </w:r>
      </w:ins>
      <w:r w:rsidR="00777201" w:rsidRPr="00602603">
        <w:rPr>
          <w:sz w:val="24"/>
          <w:szCs w:val="24"/>
        </w:rPr>
        <w:t> :</w:t>
      </w:r>
    </w:p>
    <w:p w:rsidR="00777201" w:rsidRPr="00602603" w:rsidDel="00AA2141" w:rsidRDefault="00AA2141">
      <w:pPr>
        <w:pStyle w:val="Paragraphedeliste"/>
        <w:numPr>
          <w:ilvl w:val="0"/>
          <w:numId w:val="7"/>
        </w:numPr>
        <w:tabs>
          <w:tab w:val="left" w:pos="3540"/>
        </w:tabs>
        <w:jc w:val="both"/>
        <w:rPr>
          <w:del w:id="791" w:author="Toky Hajatiana RABOANARY" w:date="2019-07-06T13:19:00Z"/>
          <w:sz w:val="24"/>
          <w:szCs w:val="24"/>
        </w:rPr>
      </w:pPr>
      <w:ins w:id="792" w:author="Toky Hajatiana RABOANARY" w:date="2019-07-06T13:18:00Z">
        <w:r>
          <w:rPr>
            <w:sz w:val="24"/>
            <w:szCs w:val="24"/>
          </w:rPr>
          <w:t xml:space="preserve">Un </w:t>
        </w:r>
      </w:ins>
      <w:ins w:id="793" w:author="Toky Hajatiana RABOANARY" w:date="2019-07-06T13:19:00Z">
        <w:r>
          <w:rPr>
            <w:sz w:val="24"/>
            <w:szCs w:val="24"/>
          </w:rPr>
          <w:t>s</w:t>
        </w:r>
      </w:ins>
      <w:del w:id="794" w:author="Toky Hajatiana RABOANARY" w:date="2019-07-06T13:19:00Z">
        <w:r w:rsidR="00777201" w:rsidRPr="00602603" w:rsidDel="00AA2141">
          <w:rPr>
            <w:sz w:val="24"/>
            <w:szCs w:val="24"/>
          </w:rPr>
          <w:delText>S</w:delText>
        </w:r>
      </w:del>
      <w:r w:rsidR="00777201" w:rsidRPr="00602603">
        <w:rPr>
          <w:sz w:val="24"/>
          <w:szCs w:val="24"/>
        </w:rPr>
        <w:t>martphone avec système Android</w:t>
      </w:r>
      <w:ins w:id="795" w:author="Toky Hajatiana RABOANARY" w:date="2019-07-06T13:18:00Z">
        <w:r>
          <w:rPr>
            <w:sz w:val="24"/>
            <w:szCs w:val="24"/>
          </w:rPr>
          <w:t xml:space="preserve"> </w:t>
        </w:r>
      </w:ins>
    </w:p>
    <w:p w:rsidR="00777201" w:rsidRPr="00602603" w:rsidRDefault="00777201" w:rsidP="00AA2141">
      <w:pPr>
        <w:pStyle w:val="Paragraphedeliste"/>
        <w:numPr>
          <w:ilvl w:val="0"/>
          <w:numId w:val="7"/>
        </w:numPr>
        <w:tabs>
          <w:tab w:val="left" w:pos="3540"/>
        </w:tabs>
        <w:jc w:val="both"/>
        <w:rPr>
          <w:sz w:val="24"/>
          <w:szCs w:val="24"/>
        </w:rPr>
      </w:pPr>
      <w:del w:id="796" w:author="Toky Hajatiana RABOANARY" w:date="2019-07-06T13:19:00Z">
        <w:r w:rsidRPr="00602603" w:rsidDel="00AA2141">
          <w:rPr>
            <w:sz w:val="24"/>
            <w:szCs w:val="24"/>
          </w:rPr>
          <w:delText xml:space="preserve">Android </w:delText>
        </w:r>
      </w:del>
      <w:r w:rsidRPr="00602603">
        <w:rPr>
          <w:sz w:val="24"/>
          <w:szCs w:val="24"/>
        </w:rPr>
        <w:t xml:space="preserve">4 </w:t>
      </w:r>
      <w:del w:id="797" w:author="Toky Hajatiana RABOANARY" w:date="2019-07-06T13:19:00Z">
        <w:r w:rsidRPr="00602603" w:rsidDel="00AA2141">
          <w:rPr>
            <w:sz w:val="24"/>
            <w:szCs w:val="24"/>
          </w:rPr>
          <w:delText xml:space="preserve">et </w:delText>
        </w:r>
      </w:del>
      <w:ins w:id="798" w:author="Toky Hajatiana RABOANARY" w:date="2019-07-06T13:19:00Z">
        <w:r w:rsidR="00AA2141">
          <w:rPr>
            <w:sz w:val="24"/>
            <w:szCs w:val="24"/>
          </w:rPr>
          <w:t>ou</w:t>
        </w:r>
        <w:r w:rsidR="00AA2141" w:rsidRPr="00602603">
          <w:rPr>
            <w:sz w:val="24"/>
            <w:szCs w:val="24"/>
          </w:rPr>
          <w:t xml:space="preserve"> </w:t>
        </w:r>
      </w:ins>
      <w:r w:rsidRPr="00602603">
        <w:rPr>
          <w:sz w:val="24"/>
          <w:szCs w:val="24"/>
        </w:rPr>
        <w:t>plus</w:t>
      </w:r>
      <w:ins w:id="799" w:author="Toky Hajatiana RABOANARY" w:date="2019-07-06T13:19:00Z">
        <w:r w:rsidR="00AA2141">
          <w:rPr>
            <w:sz w:val="24"/>
            <w:szCs w:val="24"/>
          </w:rPr>
          <w:t>,</w:t>
        </w:r>
      </w:ins>
    </w:p>
    <w:p w:rsidR="00777201" w:rsidRPr="00602603" w:rsidRDefault="00AA2141" w:rsidP="00D47E7E">
      <w:pPr>
        <w:pStyle w:val="Paragraphedeliste"/>
        <w:numPr>
          <w:ilvl w:val="0"/>
          <w:numId w:val="7"/>
        </w:numPr>
        <w:tabs>
          <w:tab w:val="left" w:pos="3540"/>
        </w:tabs>
        <w:jc w:val="both"/>
        <w:rPr>
          <w:sz w:val="24"/>
          <w:szCs w:val="24"/>
        </w:rPr>
      </w:pPr>
      <w:ins w:id="800" w:author="Toky Hajatiana RABOANARY" w:date="2019-07-06T13:19:00Z">
        <w:r>
          <w:rPr>
            <w:sz w:val="24"/>
            <w:szCs w:val="24"/>
          </w:rPr>
          <w:t>Une c</w:t>
        </w:r>
      </w:ins>
      <w:del w:id="801" w:author="Toky Hajatiana RABOANARY" w:date="2019-07-06T13:19:00Z">
        <w:r w:rsidR="00777201" w:rsidRPr="00602603" w:rsidDel="00AA2141">
          <w:rPr>
            <w:sz w:val="24"/>
            <w:szCs w:val="24"/>
          </w:rPr>
          <w:delText>C</w:delText>
        </w:r>
      </w:del>
      <w:r w:rsidR="00777201" w:rsidRPr="00602603">
        <w:rPr>
          <w:sz w:val="24"/>
          <w:szCs w:val="24"/>
        </w:rPr>
        <w:t>onnexion internet</w:t>
      </w:r>
      <w:ins w:id="802" w:author="Toky Hajatiana RABOANARY" w:date="2019-07-06T13:19:00Z">
        <w:r>
          <w:rPr>
            <w:sz w:val="24"/>
            <w:szCs w:val="24"/>
          </w:rPr>
          <w:t>,</w:t>
        </w:r>
      </w:ins>
    </w:p>
    <w:p w:rsidR="00777201" w:rsidRPr="00602603" w:rsidDel="00AA2141" w:rsidRDefault="00AA2141" w:rsidP="00D47E7E">
      <w:pPr>
        <w:pStyle w:val="Paragraphedeliste"/>
        <w:numPr>
          <w:ilvl w:val="0"/>
          <w:numId w:val="7"/>
        </w:numPr>
        <w:tabs>
          <w:tab w:val="left" w:pos="3540"/>
        </w:tabs>
        <w:jc w:val="both"/>
        <w:rPr>
          <w:del w:id="803" w:author="Toky Hajatiana RABOANARY" w:date="2019-07-06T13:20:00Z"/>
          <w:sz w:val="24"/>
          <w:szCs w:val="24"/>
        </w:rPr>
      </w:pPr>
      <w:ins w:id="804" w:author="Toky Hajatiana RABOANARY" w:date="2019-07-06T13:20:00Z">
        <w:r>
          <w:rPr>
            <w:sz w:val="24"/>
            <w:szCs w:val="24"/>
          </w:rPr>
          <w:t xml:space="preserve">Une </w:t>
        </w:r>
      </w:ins>
      <w:del w:id="805" w:author="Toky Hajatiana RABOANARY" w:date="2019-07-06T13:20:00Z">
        <w:r w:rsidR="00777201" w:rsidRPr="00602603" w:rsidDel="00AA2141">
          <w:rPr>
            <w:sz w:val="24"/>
            <w:szCs w:val="24"/>
          </w:rPr>
          <w:delText xml:space="preserve">Permission </w:delText>
        </w:r>
      </w:del>
      <w:ins w:id="806" w:author="Toky Hajatiana RABOANARY" w:date="2019-07-06T13:20:00Z">
        <w:r>
          <w:rPr>
            <w:sz w:val="24"/>
            <w:szCs w:val="24"/>
          </w:rPr>
          <w:t>p</w:t>
        </w:r>
        <w:r w:rsidRPr="00602603">
          <w:rPr>
            <w:sz w:val="24"/>
            <w:szCs w:val="24"/>
          </w:rPr>
          <w:t xml:space="preserve">ermission </w:t>
        </w:r>
      </w:ins>
      <w:r w:rsidR="00777201" w:rsidRPr="00602603">
        <w:rPr>
          <w:sz w:val="24"/>
          <w:szCs w:val="24"/>
        </w:rPr>
        <w:t>pour déterminer les positions</w:t>
      </w:r>
      <w:ins w:id="807" w:author="Toky Hajatiana RABOANARY" w:date="2019-07-06T13:19:00Z">
        <w:r>
          <w:rPr>
            <w:sz w:val="24"/>
            <w:szCs w:val="24"/>
          </w:rPr>
          <w:t>.</w:t>
        </w:r>
      </w:ins>
    </w:p>
    <w:p w:rsidR="00777201" w:rsidRDefault="00777201">
      <w:pPr>
        <w:pStyle w:val="Paragraphedeliste"/>
        <w:numPr>
          <w:ilvl w:val="0"/>
          <w:numId w:val="7"/>
        </w:numPr>
        <w:tabs>
          <w:tab w:val="left" w:pos="3540"/>
        </w:tabs>
        <w:jc w:val="both"/>
        <w:pPrChange w:id="808" w:author="Toky Hajatiana RABOANARY" w:date="2019-07-06T13:20:00Z">
          <w:pPr>
            <w:tabs>
              <w:tab w:val="left" w:pos="3540"/>
            </w:tabs>
            <w:jc w:val="both"/>
          </w:pPr>
        </w:pPrChange>
      </w:pPr>
    </w:p>
    <w:p w:rsidR="003D6AAD" w:rsidRDefault="003D6AAD" w:rsidP="00FD5B92">
      <w:pPr>
        <w:pStyle w:val="Titre3"/>
      </w:pPr>
      <w:bookmarkStart w:id="809" w:name="_Toc9400095"/>
      <w:r>
        <w:t>CAPTURE D’ECRAN</w:t>
      </w:r>
      <w:bookmarkEnd w:id="809"/>
    </w:p>
    <w:p w:rsidR="00C74434" w:rsidRDefault="00C74434" w:rsidP="00C74434">
      <w:pPr>
        <w:rPr>
          <w:ins w:id="810" w:author="Toky Hajatiana RABOANARY" w:date="2019-07-06T13:20:00Z"/>
          <w:sz w:val="24"/>
          <w:szCs w:val="24"/>
        </w:rPr>
      </w:pPr>
      <w:r w:rsidRPr="00602603">
        <w:rPr>
          <w:sz w:val="24"/>
          <w:szCs w:val="24"/>
        </w:rPr>
        <w:t>Nous allons voir la représentation graphique de chaque page</w:t>
      </w:r>
      <w:del w:id="811" w:author="Toky Hajatiana RABOANARY" w:date="2019-07-06T13:20:00Z">
        <w:r w:rsidRPr="00602603" w:rsidDel="00AA2141">
          <w:rPr>
            <w:sz w:val="24"/>
            <w:szCs w:val="24"/>
          </w:rPr>
          <w:delText>s</w:delText>
        </w:r>
      </w:del>
      <w:r w:rsidRPr="00602603">
        <w:rPr>
          <w:sz w:val="24"/>
          <w:szCs w:val="24"/>
        </w:rPr>
        <w:t xml:space="preserve"> pour les 2 applications : </w:t>
      </w:r>
    </w:p>
    <w:p w:rsidR="00AA2141" w:rsidRPr="00602603" w:rsidRDefault="00AA2141" w:rsidP="00C74434">
      <w:pPr>
        <w:rPr>
          <w:sz w:val="24"/>
          <w:szCs w:val="24"/>
        </w:rPr>
      </w:pPr>
      <w:ins w:id="812" w:author="Toky Hajatiana RABOANARY" w:date="2019-07-06T13:20:00Z">
        <w:r>
          <w:rPr>
            <w:sz w:val="24"/>
            <w:szCs w:val="24"/>
          </w:rPr>
          <w:t>(Tonga dia resultats loatra fa tsy tazana ilay avy any amin’ny analyse makany amin</w:t>
        </w:r>
      </w:ins>
      <w:ins w:id="813" w:author="Toky Hajatiana RABOANARY" w:date="2019-07-06T13:21:00Z">
        <w:r>
          <w:rPr>
            <w:sz w:val="24"/>
            <w:szCs w:val="24"/>
          </w:rPr>
          <w:t xml:space="preserve"> ny vokatra…</w:t>
        </w:r>
      </w:ins>
      <w:ins w:id="814" w:author="Toky Hajatiana RABOANARY" w:date="2019-07-06T13:20:00Z">
        <w:r>
          <w:rPr>
            <w:sz w:val="24"/>
            <w:szCs w:val="24"/>
          </w:rPr>
          <w:t>)</w:t>
        </w:r>
      </w:ins>
    </w:p>
    <w:p w:rsidR="009465B7" w:rsidRDefault="009465B7" w:rsidP="00151053">
      <w:pPr>
        <w:pStyle w:val="Titre4"/>
        <w:numPr>
          <w:ilvl w:val="0"/>
          <w:numId w:val="42"/>
        </w:numPr>
      </w:pPr>
      <w:bookmarkStart w:id="815" w:name="_Toc9400096"/>
      <w:r>
        <w:lastRenderedPageBreak/>
        <w:t>Côté utilisateur</w:t>
      </w:r>
      <w:bookmarkEnd w:id="815"/>
    </w:p>
    <w:p w:rsidR="00C74434" w:rsidRPr="00602603" w:rsidDel="00AA2141" w:rsidRDefault="00C74434">
      <w:pPr>
        <w:ind w:firstLine="360"/>
        <w:rPr>
          <w:del w:id="816" w:author="Toky Hajatiana RABOANARY" w:date="2019-07-06T13:22:00Z"/>
          <w:sz w:val="24"/>
          <w:szCs w:val="24"/>
        </w:rPr>
        <w:pPrChange w:id="817" w:author="Toky Hajatiana RABOANARY" w:date="2019-07-06T13:21:00Z">
          <w:pPr/>
        </w:pPrChange>
      </w:pPr>
      <w:r w:rsidRPr="00602603">
        <w:rPr>
          <w:sz w:val="24"/>
          <w:szCs w:val="24"/>
        </w:rPr>
        <w:t xml:space="preserve">Généralement, </w:t>
      </w:r>
      <w:del w:id="818" w:author="Toky Hajatiana RABOANARY" w:date="2019-07-06T13:21:00Z">
        <w:r w:rsidRPr="00602603" w:rsidDel="00AA2141">
          <w:rPr>
            <w:sz w:val="24"/>
            <w:szCs w:val="24"/>
          </w:rPr>
          <w:delText>l’</w:delText>
        </w:r>
      </w:del>
      <w:ins w:id="819" w:author="Toky Hajatiana RABOANARY" w:date="2019-07-06T13:21:00Z">
        <w:r w:rsidR="00AA2141">
          <w:rPr>
            <w:sz w:val="24"/>
            <w:szCs w:val="24"/>
          </w:rPr>
          <w:t>l’</w:t>
        </w:r>
      </w:ins>
      <w:r w:rsidRPr="00602603">
        <w:rPr>
          <w:sz w:val="24"/>
          <w:szCs w:val="24"/>
        </w:rPr>
        <w:t>application</w:t>
      </w:r>
      <w:ins w:id="820" w:author="Toky Hajatiana RABOANARY" w:date="2019-07-06T13:21:00Z">
        <w:r w:rsidR="00AA2141">
          <w:rPr>
            <w:sz w:val="24"/>
            <w:szCs w:val="24"/>
          </w:rPr>
          <w:t xml:space="preserve"> « c</w:t>
        </w:r>
      </w:ins>
      <w:ins w:id="821" w:author="Toky Hajatiana RABOANARY" w:date="2019-07-06T13:22:00Z">
        <w:r w:rsidR="00AA2141">
          <w:rPr>
            <w:sz w:val="24"/>
            <w:szCs w:val="24"/>
          </w:rPr>
          <w:t>ô</w:t>
        </w:r>
      </w:ins>
      <w:ins w:id="822" w:author="Toky Hajatiana RABOANARY" w:date="2019-07-06T13:21:00Z">
        <w:r w:rsidR="00AA2141">
          <w:rPr>
            <w:sz w:val="24"/>
            <w:szCs w:val="24"/>
          </w:rPr>
          <w:t>té</w:t>
        </w:r>
      </w:ins>
      <w:ins w:id="823" w:author="Toky Hajatiana RABOANARY" w:date="2019-07-06T13:22:00Z">
        <w:r w:rsidR="00AA2141">
          <w:rPr>
            <w:sz w:val="24"/>
            <w:szCs w:val="24"/>
          </w:rPr>
          <w:t xml:space="preserve"> utilisateur »</w:t>
        </w:r>
      </w:ins>
      <w:r w:rsidRPr="00602603">
        <w:rPr>
          <w:sz w:val="24"/>
          <w:szCs w:val="24"/>
        </w:rPr>
        <w:t xml:space="preserve"> ne présente que 2 page</w:t>
      </w:r>
      <w:ins w:id="824" w:author="Toky Hajatiana RABOANARY" w:date="2019-07-06T13:21:00Z">
        <w:r w:rsidR="00AA2141">
          <w:rPr>
            <w:sz w:val="24"/>
            <w:szCs w:val="24"/>
          </w:rPr>
          <w:t>s</w:t>
        </w:r>
      </w:ins>
      <w:del w:id="825" w:author="Toky Hajatiana RABOANARY" w:date="2019-07-06T13:21:00Z">
        <w:r w:rsidRPr="00602603" w:rsidDel="00AA2141">
          <w:rPr>
            <w:sz w:val="24"/>
            <w:szCs w:val="24"/>
          </w:rPr>
          <w:delText>s</w:delText>
        </w:r>
      </w:del>
      <w:r w:rsidRPr="00602603">
        <w:rPr>
          <w:sz w:val="24"/>
          <w:szCs w:val="24"/>
        </w:rPr>
        <w:t xml:space="preserve"> seulement, mais on peut voir différent</w:t>
      </w:r>
      <w:ins w:id="826" w:author="Toky Hajatiana RABOANARY" w:date="2019-07-06T13:22:00Z">
        <w:r w:rsidR="00AA2141">
          <w:rPr>
            <w:sz w:val="24"/>
            <w:szCs w:val="24"/>
          </w:rPr>
          <w:t>s</w:t>
        </w:r>
      </w:ins>
      <w:del w:id="827" w:author="Toky Hajatiana RABOANARY" w:date="2019-07-06T13:22:00Z">
        <w:r w:rsidRPr="00602603" w:rsidDel="00AA2141">
          <w:rPr>
            <w:sz w:val="24"/>
            <w:szCs w:val="24"/>
          </w:rPr>
          <w:delText>e</w:delText>
        </w:r>
      </w:del>
      <w:r w:rsidRPr="00602603">
        <w:rPr>
          <w:sz w:val="24"/>
          <w:szCs w:val="24"/>
        </w:rPr>
        <w:t xml:space="preserve"> étapes et formulaires</w:t>
      </w:r>
      <w:ins w:id="828" w:author="Toky Hajatiana RABOANARY" w:date="2019-07-06T13:22:00Z">
        <w:r w:rsidR="00AA2141">
          <w:rPr>
            <w:sz w:val="24"/>
            <w:szCs w:val="24"/>
          </w:rPr>
          <w:t>.</w:t>
        </w:r>
      </w:ins>
    </w:p>
    <w:p w:rsidR="00C74434" w:rsidRPr="00C74434" w:rsidRDefault="00C74434">
      <w:pPr>
        <w:ind w:firstLine="360"/>
        <w:pPrChange w:id="829" w:author="Toky Hajatiana RABOANARY" w:date="2019-07-06T13:22:00Z">
          <w:pPr/>
        </w:pPrChange>
      </w:pPr>
    </w:p>
    <w:p w:rsidR="009465B7" w:rsidRDefault="009465B7" w:rsidP="00151053">
      <w:pPr>
        <w:pStyle w:val="Titre5"/>
        <w:numPr>
          <w:ilvl w:val="0"/>
          <w:numId w:val="43"/>
        </w:numPr>
      </w:pPr>
      <w:bookmarkStart w:id="830" w:name="_Toc9400097"/>
      <w:r>
        <w:t>Page d’accueil</w:t>
      </w:r>
      <w:bookmarkEnd w:id="830"/>
    </w:p>
    <w:p w:rsidR="00C74434" w:rsidRPr="00602603" w:rsidDel="00AA2141" w:rsidRDefault="00C74434">
      <w:pPr>
        <w:ind w:firstLine="708"/>
        <w:jc w:val="both"/>
        <w:rPr>
          <w:del w:id="831" w:author="Toky Hajatiana RABOANARY" w:date="2019-07-06T13:23:00Z"/>
          <w:sz w:val="24"/>
          <w:szCs w:val="24"/>
        </w:rPr>
        <w:pPrChange w:id="832" w:author="Toky Hajatiana RABOANARY" w:date="2019-07-06T13:22:00Z">
          <w:pPr/>
        </w:pPrChange>
      </w:pPr>
      <w:r w:rsidRPr="00602603">
        <w:rPr>
          <w:sz w:val="24"/>
          <w:szCs w:val="24"/>
        </w:rPr>
        <w:t>La page d’accueil présente le logo de l’application et un bouton qui permet de démarrer les recherches</w:t>
      </w:r>
      <w:r w:rsidR="009556A3" w:rsidRPr="00602603">
        <w:rPr>
          <w:sz w:val="24"/>
          <w:szCs w:val="24"/>
        </w:rPr>
        <w:t>.</w:t>
      </w:r>
      <w:ins w:id="833" w:author="Toky Hajatiana RABOANARY" w:date="2019-07-06T13:23:00Z">
        <w:r w:rsidR="00AA2141">
          <w:rPr>
            <w:sz w:val="24"/>
            <w:szCs w:val="24"/>
          </w:rPr>
          <w:t xml:space="preserve"> </w:t>
        </w:r>
      </w:ins>
    </w:p>
    <w:p w:rsidR="009556A3" w:rsidRPr="00602603" w:rsidRDefault="009556A3">
      <w:pPr>
        <w:ind w:firstLine="708"/>
        <w:jc w:val="both"/>
        <w:rPr>
          <w:sz w:val="24"/>
          <w:szCs w:val="24"/>
        </w:rPr>
        <w:pPrChange w:id="834" w:author="Toky Hajatiana RABOANARY" w:date="2019-07-06T13:23:00Z">
          <w:pPr/>
        </w:pPrChange>
      </w:pPr>
      <w:r w:rsidRPr="00602603">
        <w:rPr>
          <w:sz w:val="24"/>
          <w:szCs w:val="24"/>
        </w:rPr>
        <w:t>Comme suit se présente la page d’accueil</w:t>
      </w:r>
      <w:ins w:id="835" w:author="Toky Hajatiana RABOANARY" w:date="2019-07-06T13:23:00Z">
        <w:r w:rsidR="00AA2141">
          <w:rPr>
            <w:sz w:val="24"/>
            <w:szCs w:val="24"/>
          </w:rPr>
          <w:t> :</w:t>
        </w:r>
      </w:ins>
    </w:p>
    <w:p w:rsidR="00C74434" w:rsidRDefault="00C74434" w:rsidP="00C74434">
      <w:r>
        <w:rPr>
          <w:noProof/>
        </w:rPr>
        <w:drawing>
          <wp:anchor distT="0" distB="0" distL="114300" distR="114300" simplePos="0" relativeHeight="251682816" behindDoc="1" locked="0" layoutInCell="1" allowOverlap="1">
            <wp:simplePos x="0" y="0"/>
            <wp:positionH relativeFrom="column">
              <wp:posOffset>1315720</wp:posOffset>
            </wp:positionH>
            <wp:positionV relativeFrom="paragraph">
              <wp:posOffset>6350</wp:posOffset>
            </wp:positionV>
            <wp:extent cx="3137535" cy="5525770"/>
            <wp:effectExtent l="19050" t="0" r="5715" b="0"/>
            <wp:wrapTight wrapText="bothSides">
              <wp:wrapPolygon edited="0">
                <wp:start x="-131" y="0"/>
                <wp:lineTo x="-131" y="21521"/>
                <wp:lineTo x="21639" y="21521"/>
                <wp:lineTo x="21639" y="0"/>
                <wp:lineTo x="-131" y="0"/>
              </wp:wrapPolygon>
            </wp:wrapTight>
            <wp:docPr id="72" name="Image 2" descr="C:\Users\ampasampito\Desktop\65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asampito\Desktop\65465.PNG"/>
                    <pic:cNvPicPr>
                      <a:picLocks noChangeAspect="1" noChangeArrowheads="1"/>
                    </pic:cNvPicPr>
                  </pic:nvPicPr>
                  <pic:blipFill>
                    <a:blip r:embed="rId76"/>
                    <a:srcRect/>
                    <a:stretch>
                      <a:fillRect/>
                    </a:stretch>
                  </pic:blipFill>
                  <pic:spPr bwMode="auto">
                    <a:xfrm>
                      <a:off x="0" y="0"/>
                      <a:ext cx="3137535" cy="5525770"/>
                    </a:xfrm>
                    <a:prstGeom prst="rect">
                      <a:avLst/>
                    </a:prstGeom>
                    <a:noFill/>
                    <a:ln w="9525">
                      <a:noFill/>
                      <a:miter lim="800000"/>
                      <a:headEnd/>
                      <a:tailEnd/>
                    </a:ln>
                  </pic:spPr>
                </pic:pic>
              </a:graphicData>
            </a:graphic>
          </wp:anchor>
        </w:drawing>
      </w:r>
    </w:p>
    <w:p w:rsidR="00C74434" w:rsidRDefault="00C74434" w:rsidP="00C74434"/>
    <w:p w:rsidR="009556A3" w:rsidRDefault="009556A3"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C74434" w:rsidRDefault="00C74434" w:rsidP="00C74434">
      <w:pPr>
        <w:pStyle w:val="Sous-titre"/>
      </w:pPr>
      <w:bookmarkStart w:id="836" w:name="_Toc9399896"/>
      <w:r>
        <w:t>Page d’accueil de l’application pour les utilisateurs</w:t>
      </w:r>
      <w:bookmarkEnd w:id="836"/>
    </w:p>
    <w:p w:rsidR="00C74434" w:rsidRPr="00C74434" w:rsidRDefault="00C74434" w:rsidP="00C74434"/>
    <w:p w:rsidR="009465B7" w:rsidRDefault="009465B7" w:rsidP="002B663E">
      <w:pPr>
        <w:pStyle w:val="Titre5"/>
      </w:pPr>
      <w:bookmarkStart w:id="837" w:name="_Toc9400098"/>
      <w:r>
        <w:lastRenderedPageBreak/>
        <w:t>Détermination de la position actuelle</w:t>
      </w:r>
      <w:bookmarkEnd w:id="837"/>
    </w:p>
    <w:p w:rsidR="00C74434" w:rsidRPr="00602603" w:rsidDel="00AA2141" w:rsidRDefault="00670355">
      <w:pPr>
        <w:ind w:firstLine="708"/>
        <w:jc w:val="both"/>
        <w:rPr>
          <w:del w:id="838" w:author="Toky Hajatiana RABOANARY" w:date="2019-07-06T13:23:00Z"/>
          <w:sz w:val="24"/>
          <w:szCs w:val="24"/>
        </w:rPr>
        <w:pPrChange w:id="839" w:author="Toky Hajatiana RABOANARY" w:date="2019-07-06T13:23:00Z">
          <w:pPr/>
        </w:pPrChange>
      </w:pPr>
      <w:r w:rsidRPr="00602603">
        <w:rPr>
          <w:sz w:val="24"/>
          <w:szCs w:val="24"/>
        </w:rPr>
        <w:t>Ensuite, la page suivante affiche en temps réelle automatiquement la position actuelle de l’utilisateur sur une carte</w:t>
      </w:r>
      <w:r w:rsidR="00734872" w:rsidRPr="00602603">
        <w:rPr>
          <w:sz w:val="24"/>
          <w:szCs w:val="24"/>
        </w:rPr>
        <w:t>.</w:t>
      </w:r>
      <w:ins w:id="840" w:author="Toky Hajatiana RABOANARY" w:date="2019-07-06T13:23:00Z">
        <w:r w:rsidR="00AA2141">
          <w:rPr>
            <w:sz w:val="24"/>
            <w:szCs w:val="24"/>
          </w:rPr>
          <w:t xml:space="preserve"> </w:t>
        </w:r>
      </w:ins>
    </w:p>
    <w:p w:rsidR="00734872" w:rsidDel="00AA2141" w:rsidRDefault="00734872" w:rsidP="00C74434">
      <w:pPr>
        <w:rPr>
          <w:del w:id="841" w:author="Toky Hajatiana RABOANARY" w:date="2019-07-06T13:23:00Z"/>
        </w:rPr>
      </w:pPr>
    </w:p>
    <w:p w:rsidR="00734872" w:rsidRPr="00602603" w:rsidRDefault="00734872">
      <w:pPr>
        <w:ind w:firstLine="708"/>
        <w:jc w:val="both"/>
        <w:rPr>
          <w:sz w:val="24"/>
          <w:szCs w:val="24"/>
        </w:rPr>
        <w:pPrChange w:id="842" w:author="Toky Hajatiana RABOANARY" w:date="2019-07-06T13:23:00Z">
          <w:pPr/>
        </w:pPrChange>
      </w:pPr>
      <w:r w:rsidRPr="00602603">
        <w:rPr>
          <w:sz w:val="24"/>
          <w:szCs w:val="24"/>
        </w:rPr>
        <w:t>Voici comment la position s’affiche sur la carte :</w:t>
      </w:r>
    </w:p>
    <w:p w:rsidR="00670355" w:rsidRDefault="00670355" w:rsidP="00C74434">
      <w:r>
        <w:rPr>
          <w:noProof/>
        </w:rPr>
        <w:drawing>
          <wp:anchor distT="0" distB="0" distL="114300" distR="114300" simplePos="0" relativeHeight="251683840" behindDoc="1" locked="0" layoutInCell="1" allowOverlap="1">
            <wp:simplePos x="0" y="0"/>
            <wp:positionH relativeFrom="column">
              <wp:posOffset>877570</wp:posOffset>
            </wp:positionH>
            <wp:positionV relativeFrom="paragraph">
              <wp:posOffset>15875</wp:posOffset>
            </wp:positionV>
            <wp:extent cx="4075430" cy="5476240"/>
            <wp:effectExtent l="19050" t="0" r="1270" b="0"/>
            <wp:wrapTight wrapText="bothSides">
              <wp:wrapPolygon edited="0">
                <wp:start x="-101" y="0"/>
                <wp:lineTo x="-101" y="21490"/>
                <wp:lineTo x="21607" y="21490"/>
                <wp:lineTo x="21607" y="0"/>
                <wp:lineTo x="-101" y="0"/>
              </wp:wrapPolygon>
            </wp:wrapTight>
            <wp:docPr id="4" name="Image 1" descr="C:\Users\ampasampito\Desktop\Nouveau dossier (2)\byMirana\facility\src\assets\imgs\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asampito\Desktop\Nouveau dossier (2)\byMirana\facility\src\assets\imgs\map.png"/>
                    <pic:cNvPicPr>
                      <a:picLocks noChangeAspect="1" noChangeArrowheads="1"/>
                    </pic:cNvPicPr>
                  </pic:nvPicPr>
                  <pic:blipFill>
                    <a:blip r:embed="rId77"/>
                    <a:srcRect/>
                    <a:stretch>
                      <a:fillRect/>
                    </a:stretch>
                  </pic:blipFill>
                  <pic:spPr bwMode="auto">
                    <a:xfrm>
                      <a:off x="0" y="0"/>
                      <a:ext cx="4075430" cy="5476240"/>
                    </a:xfrm>
                    <a:prstGeom prst="rect">
                      <a:avLst/>
                    </a:prstGeom>
                    <a:noFill/>
                    <a:ln w="9525">
                      <a:noFill/>
                      <a:miter lim="800000"/>
                      <a:headEnd/>
                      <a:tailEnd/>
                    </a:ln>
                  </pic:spPr>
                </pic:pic>
              </a:graphicData>
            </a:graphic>
          </wp:anchor>
        </w:drawing>
      </w:r>
    </w:p>
    <w:p w:rsidR="00C74434" w:rsidRDefault="00C74434" w:rsidP="00C74434"/>
    <w:p w:rsidR="00C74434" w:rsidRDefault="00C74434" w:rsidP="00C74434"/>
    <w:p w:rsidR="00C74434" w:rsidRDefault="00C74434" w:rsidP="00C74434"/>
    <w:p w:rsidR="00C74434" w:rsidRDefault="00C74434" w:rsidP="00C74434"/>
    <w:p w:rsidR="00C74434" w:rsidRDefault="00C74434" w:rsidP="00C74434"/>
    <w:p w:rsidR="00670355" w:rsidRDefault="00670355" w:rsidP="00C74434"/>
    <w:p w:rsidR="00670355" w:rsidRDefault="00670355" w:rsidP="00C74434"/>
    <w:p w:rsidR="00670355" w:rsidRDefault="00670355" w:rsidP="00C74434"/>
    <w:p w:rsidR="00670355" w:rsidRDefault="00670355" w:rsidP="00C74434"/>
    <w:p w:rsidR="00670355" w:rsidRDefault="00670355" w:rsidP="00C74434"/>
    <w:p w:rsidR="00722784" w:rsidRDefault="00722784" w:rsidP="00C74434"/>
    <w:p w:rsidR="00722784" w:rsidRDefault="00722784" w:rsidP="00C74434"/>
    <w:p w:rsidR="00722784" w:rsidRDefault="00722784" w:rsidP="00C74434"/>
    <w:p w:rsidR="00722784" w:rsidRDefault="00722784" w:rsidP="00C74434"/>
    <w:p w:rsidR="00722784" w:rsidRDefault="00722784" w:rsidP="00C74434"/>
    <w:p w:rsidR="00722784" w:rsidRDefault="00722784" w:rsidP="00C74434"/>
    <w:p w:rsidR="00670355" w:rsidRDefault="00670355" w:rsidP="00C74434"/>
    <w:p w:rsidR="00670355" w:rsidRDefault="00670355" w:rsidP="00670355">
      <w:pPr>
        <w:pStyle w:val="Sous-titre"/>
      </w:pPr>
      <w:bookmarkStart w:id="843" w:name="_Toc9399897"/>
      <w:r>
        <w:t>Carte et marqueur de position</w:t>
      </w:r>
      <w:bookmarkEnd w:id="843"/>
    </w:p>
    <w:p w:rsidR="00670355" w:rsidRPr="00C74434" w:rsidRDefault="00AA2141" w:rsidP="00C74434">
      <w:proofErr w:type="gramStart"/>
      <w:ins w:id="844" w:author="Toky Hajatiana RABOANARY" w:date="2019-07-06T13:23:00Z">
        <w:r>
          <w:t>( je</w:t>
        </w:r>
        <w:proofErr w:type="gramEnd"/>
        <w:r>
          <w:t xml:space="preserve"> trouve pas la position sur la carte …. ? )</w:t>
        </w:r>
      </w:ins>
    </w:p>
    <w:p w:rsidR="009465B7" w:rsidRDefault="009465B7" w:rsidP="002B663E">
      <w:pPr>
        <w:pStyle w:val="Titre5"/>
      </w:pPr>
      <w:bookmarkStart w:id="845" w:name="_Toc9400099"/>
      <w:r>
        <w:t>Formulaire de destination</w:t>
      </w:r>
      <w:bookmarkEnd w:id="845"/>
    </w:p>
    <w:p w:rsidR="00670355" w:rsidRPr="00602603" w:rsidDel="00AA2141" w:rsidRDefault="00670355">
      <w:pPr>
        <w:ind w:firstLine="708"/>
        <w:rPr>
          <w:del w:id="846" w:author="Toky Hajatiana RABOANARY" w:date="2019-07-06T13:24:00Z"/>
          <w:sz w:val="24"/>
          <w:szCs w:val="24"/>
        </w:rPr>
        <w:pPrChange w:id="847" w:author="Toky Hajatiana RABOANARY" w:date="2019-07-06T13:24:00Z">
          <w:pPr/>
        </w:pPrChange>
      </w:pPr>
      <w:r w:rsidRPr="00602603">
        <w:rPr>
          <w:sz w:val="24"/>
          <w:szCs w:val="24"/>
        </w:rPr>
        <w:t>Un formulaire apparaît en haut de la carte qui permet à l’utilisateur d’entrer le lieu de destination qu’il souhaite rechercher</w:t>
      </w:r>
      <w:r w:rsidR="00722784" w:rsidRPr="00602603">
        <w:rPr>
          <w:sz w:val="24"/>
          <w:szCs w:val="24"/>
        </w:rPr>
        <w:t>.</w:t>
      </w:r>
      <w:ins w:id="848" w:author="Toky Hajatiana RABOANARY" w:date="2019-07-06T13:24:00Z">
        <w:r w:rsidR="00AA2141">
          <w:rPr>
            <w:sz w:val="24"/>
            <w:szCs w:val="24"/>
          </w:rPr>
          <w:t xml:space="preserve"> </w:t>
        </w:r>
      </w:ins>
    </w:p>
    <w:p w:rsidR="00722784" w:rsidRPr="00602603" w:rsidRDefault="00722784">
      <w:pPr>
        <w:ind w:firstLine="708"/>
        <w:rPr>
          <w:sz w:val="24"/>
          <w:szCs w:val="24"/>
        </w:rPr>
        <w:pPrChange w:id="849" w:author="Toky Hajatiana RABOANARY" w:date="2019-07-06T13:24:00Z">
          <w:pPr/>
        </w:pPrChange>
      </w:pPr>
      <w:r w:rsidRPr="00602603">
        <w:rPr>
          <w:sz w:val="24"/>
          <w:szCs w:val="24"/>
        </w:rPr>
        <w:lastRenderedPageBreak/>
        <w:t xml:space="preserve">Le </w:t>
      </w:r>
      <w:r w:rsidR="0051266E" w:rsidRPr="00602603">
        <w:rPr>
          <w:sz w:val="24"/>
          <w:szCs w:val="24"/>
        </w:rPr>
        <w:t>champ</w:t>
      </w:r>
      <w:r w:rsidRPr="00602603">
        <w:rPr>
          <w:sz w:val="24"/>
          <w:szCs w:val="24"/>
        </w:rPr>
        <w:t xml:space="preserve"> de texte est équipé d’une option d’auto complétion des lieux.</w:t>
      </w:r>
    </w:p>
    <w:p w:rsidR="00D432E2" w:rsidRDefault="00D432E2" w:rsidP="00670355"/>
    <w:p w:rsidR="00D432E2" w:rsidDel="00AA2141" w:rsidRDefault="00AA2141" w:rsidP="00670355">
      <w:pPr>
        <w:rPr>
          <w:del w:id="850" w:author="Toky Hajatiana RABOANARY" w:date="2019-07-06T13:24:00Z"/>
        </w:rPr>
      </w:pPr>
      <w:ins w:id="851" w:author="Toky Hajatiana RABOANARY" w:date="2019-07-06T13:24:00Z">
        <w:r>
          <w:rPr>
            <w:sz w:val="24"/>
            <w:szCs w:val="24"/>
          </w:rPr>
          <w:tab/>
        </w:r>
      </w:ins>
    </w:p>
    <w:p w:rsidR="00D432E2" w:rsidDel="00AA2141" w:rsidRDefault="00D432E2" w:rsidP="00670355">
      <w:pPr>
        <w:rPr>
          <w:del w:id="852" w:author="Toky Hajatiana RABOANARY" w:date="2019-07-06T13:24:00Z"/>
        </w:rPr>
      </w:pPr>
    </w:p>
    <w:p w:rsidR="00722784" w:rsidRPr="00602603" w:rsidRDefault="008873A0" w:rsidP="00670355">
      <w:pPr>
        <w:rPr>
          <w:sz w:val="24"/>
          <w:szCs w:val="24"/>
        </w:rPr>
      </w:pPr>
      <w:r w:rsidRPr="00602603">
        <w:rPr>
          <w:sz w:val="24"/>
          <w:szCs w:val="24"/>
        </w:rPr>
        <w:t>La recherche d’un lieu de destination se fait comme suit :</w:t>
      </w:r>
    </w:p>
    <w:p w:rsidR="00670355" w:rsidRDefault="00A563C9" w:rsidP="00670355">
      <w:r>
        <w:rPr>
          <w:noProof/>
        </w:rPr>
        <w:drawing>
          <wp:anchor distT="0" distB="0" distL="114300" distR="114300" simplePos="0" relativeHeight="251684864" behindDoc="1" locked="0" layoutInCell="1" allowOverlap="1">
            <wp:simplePos x="0" y="0"/>
            <wp:positionH relativeFrom="column">
              <wp:posOffset>1186180</wp:posOffset>
            </wp:positionH>
            <wp:positionV relativeFrom="paragraph">
              <wp:posOffset>133350</wp:posOffset>
            </wp:positionV>
            <wp:extent cx="3260725" cy="5645150"/>
            <wp:effectExtent l="19050" t="0" r="0" b="0"/>
            <wp:wrapTight wrapText="bothSides">
              <wp:wrapPolygon edited="0">
                <wp:start x="-126" y="0"/>
                <wp:lineTo x="-126" y="21503"/>
                <wp:lineTo x="21579" y="21503"/>
                <wp:lineTo x="21579" y="0"/>
                <wp:lineTo x="-126" y="0"/>
              </wp:wrapPolygon>
            </wp:wrapTight>
            <wp:docPr id="5" name="Image 2"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asampito\Desktop\Capture.PNG"/>
                    <pic:cNvPicPr>
                      <a:picLocks noChangeAspect="1" noChangeArrowheads="1"/>
                    </pic:cNvPicPr>
                  </pic:nvPicPr>
                  <pic:blipFill>
                    <a:blip r:embed="rId78"/>
                    <a:srcRect/>
                    <a:stretch>
                      <a:fillRect/>
                    </a:stretch>
                  </pic:blipFill>
                  <pic:spPr bwMode="auto">
                    <a:xfrm>
                      <a:off x="0" y="0"/>
                      <a:ext cx="3260725" cy="5645150"/>
                    </a:xfrm>
                    <a:prstGeom prst="rect">
                      <a:avLst/>
                    </a:prstGeom>
                    <a:noFill/>
                    <a:ln w="9525">
                      <a:noFill/>
                      <a:miter lim="800000"/>
                      <a:headEnd/>
                      <a:tailEnd/>
                    </a:ln>
                  </pic:spPr>
                </pic:pic>
              </a:graphicData>
            </a:graphic>
          </wp:anchor>
        </w:drawing>
      </w:r>
    </w:p>
    <w:p w:rsidR="00A563C9" w:rsidRDefault="00A563C9" w:rsidP="00670355"/>
    <w:p w:rsidR="00A563C9" w:rsidRDefault="00A563C9" w:rsidP="00670355"/>
    <w:p w:rsidR="00670355" w:rsidRDefault="00670355" w:rsidP="00670355"/>
    <w:p w:rsidR="00670355" w:rsidRPr="00670355" w:rsidRDefault="0051266E" w:rsidP="00670355">
      <w:pPr>
        <w:pStyle w:val="Sous-titre"/>
      </w:pPr>
      <w:bookmarkStart w:id="853" w:name="_Toc9399898"/>
      <w:r>
        <w:t>Formulaire de recherche</w:t>
      </w:r>
      <w:bookmarkEnd w:id="853"/>
    </w:p>
    <w:p w:rsidR="009465B7" w:rsidDel="00AA2141" w:rsidRDefault="009465B7" w:rsidP="004C7732">
      <w:pPr>
        <w:pStyle w:val="Paragraphedeliste"/>
        <w:jc w:val="both"/>
        <w:rPr>
          <w:del w:id="854" w:author="Toky Hajatiana RABOANARY" w:date="2019-07-06T13:24:00Z"/>
        </w:rPr>
      </w:pPr>
    </w:p>
    <w:p w:rsidR="009465B7" w:rsidRDefault="009465B7" w:rsidP="002B663E">
      <w:pPr>
        <w:pStyle w:val="Titre5"/>
      </w:pPr>
      <w:bookmarkStart w:id="855" w:name="_Toc9400100"/>
      <w:r>
        <w:lastRenderedPageBreak/>
        <w:t>Traçage de la route</w:t>
      </w:r>
      <w:bookmarkEnd w:id="855"/>
    </w:p>
    <w:p w:rsidR="004B0124" w:rsidRPr="00602603" w:rsidRDefault="004B0124">
      <w:pPr>
        <w:ind w:firstLine="708"/>
        <w:jc w:val="both"/>
        <w:rPr>
          <w:sz w:val="24"/>
          <w:szCs w:val="24"/>
        </w:rPr>
        <w:pPrChange w:id="856" w:author="Toky Hajatiana RABOANARY" w:date="2019-07-10T16:55:00Z">
          <w:pPr/>
        </w:pPrChange>
      </w:pPr>
      <w:r w:rsidRPr="00602603">
        <w:rPr>
          <w:sz w:val="24"/>
          <w:szCs w:val="24"/>
        </w:rPr>
        <w:t>L’application trace une route sur la carte, débute à la position actuelle de l’utilisateur jusqu'à la destination choisi. La distance entre l’origine et la destination sera affiché sur l’écran, ainsi que la durée du trajet.</w:t>
      </w:r>
    </w:p>
    <w:p w:rsidR="008873A0" w:rsidDel="001402C3" w:rsidRDefault="001402C3" w:rsidP="004B0124">
      <w:pPr>
        <w:rPr>
          <w:del w:id="857" w:author="Toky Hajatiana RABOANARY" w:date="2019-07-10T16:56:00Z"/>
        </w:rPr>
      </w:pPr>
      <w:ins w:id="858" w:author="Toky Hajatiana RABOANARY" w:date="2019-07-10T16:56:00Z">
        <w:r>
          <w:tab/>
        </w:r>
      </w:ins>
    </w:p>
    <w:p w:rsidR="008873A0" w:rsidDel="001402C3" w:rsidRDefault="008873A0" w:rsidP="004B0124">
      <w:pPr>
        <w:rPr>
          <w:del w:id="859" w:author="Toky Hajatiana RABOANARY" w:date="2019-07-10T16:56:00Z"/>
        </w:rPr>
      </w:pPr>
    </w:p>
    <w:p w:rsidR="008873A0" w:rsidDel="001402C3" w:rsidRDefault="008873A0" w:rsidP="004B0124">
      <w:pPr>
        <w:rPr>
          <w:del w:id="860" w:author="Toky Hajatiana RABOANARY" w:date="2019-07-10T16:56:00Z"/>
        </w:rPr>
      </w:pPr>
    </w:p>
    <w:p w:rsidR="004B0124" w:rsidRPr="00602603" w:rsidRDefault="008873A0" w:rsidP="004B0124">
      <w:pPr>
        <w:rPr>
          <w:sz w:val="24"/>
          <w:szCs w:val="24"/>
        </w:rPr>
      </w:pPr>
      <w:r w:rsidRPr="00602603">
        <w:rPr>
          <w:sz w:val="24"/>
          <w:szCs w:val="24"/>
        </w:rPr>
        <w:t>L’application trace la route et l’affiche comme suit :</w:t>
      </w:r>
      <w:ins w:id="861" w:author="Toky Hajatiana RABOANARY" w:date="2019-07-10T16:56:00Z">
        <w:r w:rsidR="001402C3">
          <w:rPr>
            <w:sz w:val="24"/>
            <w:szCs w:val="24"/>
          </w:rPr>
          <w:t xml:space="preserve"> (il faut montrer chemin (J’en trouve </w:t>
        </w:r>
        <w:proofErr w:type="gramStart"/>
        <w:r w:rsidR="001402C3">
          <w:rPr>
            <w:sz w:val="24"/>
            <w:szCs w:val="24"/>
          </w:rPr>
          <w:t>pas </w:t>
        </w:r>
        <w:r w:rsidR="001402C3" w:rsidRPr="001402C3">
          <w:rPr>
            <w:sz w:val="24"/>
            <w:szCs w:val="24"/>
          </w:rPr>
          <w:sym w:font="Wingdings" w:char="F04A"/>
        </w:r>
        <w:proofErr w:type="gramEnd"/>
        <w:r w:rsidR="001402C3">
          <w:rPr>
            <w:sz w:val="24"/>
            <w:szCs w:val="24"/>
          </w:rPr>
          <w:t xml:space="preserve"> ))</w:t>
        </w:r>
      </w:ins>
    </w:p>
    <w:p w:rsidR="004B0124" w:rsidRDefault="004B0124" w:rsidP="004B0124">
      <w:r>
        <w:rPr>
          <w:noProof/>
        </w:rPr>
        <w:drawing>
          <wp:anchor distT="0" distB="0" distL="114300" distR="114300" simplePos="0" relativeHeight="251685888" behindDoc="1" locked="0" layoutInCell="1" allowOverlap="1">
            <wp:simplePos x="0" y="0"/>
            <wp:positionH relativeFrom="column">
              <wp:posOffset>1232535</wp:posOffset>
            </wp:positionH>
            <wp:positionV relativeFrom="paragraph">
              <wp:posOffset>177800</wp:posOffset>
            </wp:positionV>
            <wp:extent cx="3526155" cy="4726305"/>
            <wp:effectExtent l="19050" t="0" r="0" b="0"/>
            <wp:wrapTight wrapText="bothSides">
              <wp:wrapPolygon edited="0">
                <wp:start x="-117" y="0"/>
                <wp:lineTo x="-117" y="21504"/>
                <wp:lineTo x="21588" y="21504"/>
                <wp:lineTo x="21588" y="0"/>
                <wp:lineTo x="-117" y="0"/>
              </wp:wrapPolygon>
            </wp:wrapTight>
            <wp:docPr id="59" name="Image 3" descr="C:\Users\ampasampito\Desktop\Nouveau dossier (2)\byMirana\facility\src\assets\imgs\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pasampito\Desktop\Nouveau dossier (2)\byMirana\facility\src\assets\imgs\map.png"/>
                    <pic:cNvPicPr>
                      <a:picLocks noChangeAspect="1" noChangeArrowheads="1"/>
                    </pic:cNvPicPr>
                  </pic:nvPicPr>
                  <pic:blipFill>
                    <a:blip r:embed="rId77"/>
                    <a:srcRect/>
                    <a:stretch>
                      <a:fillRect/>
                    </a:stretch>
                  </pic:blipFill>
                  <pic:spPr bwMode="auto">
                    <a:xfrm>
                      <a:off x="0" y="0"/>
                      <a:ext cx="3526155" cy="4726305"/>
                    </a:xfrm>
                    <a:prstGeom prst="rect">
                      <a:avLst/>
                    </a:prstGeom>
                    <a:noFill/>
                    <a:ln w="9525">
                      <a:noFill/>
                      <a:miter lim="800000"/>
                      <a:headEnd/>
                      <a:tailEnd/>
                    </a:ln>
                  </pic:spPr>
                </pic:pic>
              </a:graphicData>
            </a:graphic>
          </wp:anchor>
        </w:drawing>
      </w:r>
    </w:p>
    <w:p w:rsidR="004B0124" w:rsidRDefault="004B0124" w:rsidP="004B0124"/>
    <w:p w:rsidR="004B0124" w:rsidRDefault="004B0124" w:rsidP="004B0124"/>
    <w:p w:rsidR="004B0124" w:rsidRPr="004B0124" w:rsidRDefault="004B0124" w:rsidP="004B0124">
      <w:r>
        <w:t xml:space="preserve"> </w:t>
      </w:r>
    </w:p>
    <w:p w:rsidR="00A563C9" w:rsidRPr="00A563C9" w:rsidRDefault="00A563C9" w:rsidP="00A563C9"/>
    <w:p w:rsidR="009465B7" w:rsidRDefault="009465B7"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C7732">
      <w:pPr>
        <w:pStyle w:val="Paragraphedeliste"/>
        <w:jc w:val="both"/>
      </w:pPr>
    </w:p>
    <w:p w:rsidR="004B0124" w:rsidRDefault="004B0124" w:rsidP="004B0124">
      <w:pPr>
        <w:pStyle w:val="Paragraphedeliste"/>
        <w:tabs>
          <w:tab w:val="left" w:pos="4132"/>
        </w:tabs>
      </w:pPr>
      <w:r>
        <w:tab/>
      </w:r>
    </w:p>
    <w:p w:rsidR="004B0124" w:rsidRDefault="004B0124" w:rsidP="004B0124">
      <w:pPr>
        <w:pStyle w:val="Sous-titre"/>
      </w:pPr>
      <w:bookmarkStart w:id="862" w:name="_Toc9399899"/>
      <w:r>
        <w:t>Traçage de la route sur la carte</w:t>
      </w:r>
      <w:bookmarkEnd w:id="862"/>
    </w:p>
    <w:p w:rsidR="004B0124" w:rsidRDefault="004B0124" w:rsidP="004C7732">
      <w:pPr>
        <w:pStyle w:val="Paragraphedeliste"/>
        <w:jc w:val="both"/>
      </w:pPr>
    </w:p>
    <w:p w:rsidR="009465B7" w:rsidRDefault="004B0124" w:rsidP="002B663E">
      <w:pPr>
        <w:pStyle w:val="Titre5"/>
      </w:pPr>
      <w:bookmarkStart w:id="863" w:name="_Toc9400101"/>
      <w:r>
        <w:lastRenderedPageBreak/>
        <w:t>Suivi des bus</w:t>
      </w:r>
      <w:bookmarkEnd w:id="863"/>
    </w:p>
    <w:p w:rsidR="004B0124" w:rsidRPr="00602603" w:rsidRDefault="004B0124">
      <w:pPr>
        <w:ind w:firstLine="708"/>
        <w:jc w:val="both"/>
        <w:rPr>
          <w:sz w:val="24"/>
          <w:szCs w:val="24"/>
        </w:rPr>
        <w:pPrChange w:id="864" w:author="Toky Hajatiana RABOANARY" w:date="2019-07-10T16:55:00Z">
          <w:pPr/>
        </w:pPrChange>
      </w:pPr>
      <w:r w:rsidRPr="00602603">
        <w:rPr>
          <w:sz w:val="24"/>
          <w:szCs w:val="24"/>
        </w:rPr>
        <w:t>L’application propose ensuite les bus qui passeront sur cette route et qui se trouve à un kilomètre de la position actuelle de l’utilisateur.</w:t>
      </w:r>
      <w:ins w:id="865" w:author="Toky Hajatiana RABOANARY" w:date="2019-07-10T16:57:00Z">
        <w:r w:rsidR="001402C3">
          <w:rPr>
            <w:sz w:val="24"/>
            <w:szCs w:val="24"/>
          </w:rPr>
          <w:t xml:space="preserve"> (</w:t>
        </w:r>
        <w:proofErr w:type="gramStart"/>
        <w:r w:rsidR="001402C3">
          <w:rPr>
            <w:sz w:val="24"/>
            <w:szCs w:val="24"/>
          </w:rPr>
          <w:t>et</w:t>
        </w:r>
        <w:proofErr w:type="gramEnd"/>
        <w:r w:rsidR="001402C3">
          <w:rPr>
            <w:sz w:val="24"/>
            <w:szCs w:val="24"/>
          </w:rPr>
          <w:t xml:space="preserve"> qui va passer dans votre position actuelle ?)</w:t>
        </w:r>
      </w:ins>
    </w:p>
    <w:p w:rsidR="008873A0" w:rsidRDefault="008873A0">
      <w:r>
        <w:br w:type="page"/>
      </w:r>
    </w:p>
    <w:p w:rsidR="004B0124" w:rsidRPr="00602603" w:rsidRDefault="008873A0" w:rsidP="004B0124">
      <w:pPr>
        <w:rPr>
          <w:sz w:val="24"/>
          <w:szCs w:val="24"/>
        </w:rPr>
      </w:pPr>
      <w:r w:rsidRPr="00602603">
        <w:rPr>
          <w:sz w:val="24"/>
          <w:szCs w:val="24"/>
        </w:rPr>
        <w:lastRenderedPageBreak/>
        <w:t>Les bus disponibles sont affichés sur la carte :</w:t>
      </w:r>
    </w:p>
    <w:p w:rsidR="004B0124" w:rsidRPr="004B0124" w:rsidRDefault="00F2245B" w:rsidP="004B0124">
      <w:r>
        <w:rPr>
          <w:noProof/>
        </w:rPr>
        <w:drawing>
          <wp:inline distT="0" distB="0" distL="0" distR="0">
            <wp:extent cx="3249930" cy="5645150"/>
            <wp:effectExtent l="19050" t="0" r="7620" b="0"/>
            <wp:docPr id="60" name="Image 4"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asampito\Desktop\Capture.PNG"/>
                    <pic:cNvPicPr>
                      <a:picLocks noChangeAspect="1" noChangeArrowheads="1"/>
                    </pic:cNvPicPr>
                  </pic:nvPicPr>
                  <pic:blipFill>
                    <a:blip r:embed="rId78"/>
                    <a:srcRect/>
                    <a:stretch>
                      <a:fillRect/>
                    </a:stretch>
                  </pic:blipFill>
                  <pic:spPr bwMode="auto">
                    <a:xfrm>
                      <a:off x="0" y="0"/>
                      <a:ext cx="3253243" cy="5645426"/>
                    </a:xfrm>
                    <a:prstGeom prst="rect">
                      <a:avLst/>
                    </a:prstGeom>
                    <a:noFill/>
                    <a:ln w="9525">
                      <a:noFill/>
                      <a:miter lim="800000"/>
                      <a:headEnd/>
                      <a:tailEnd/>
                    </a:ln>
                  </pic:spPr>
                </pic:pic>
              </a:graphicData>
            </a:graphic>
          </wp:inline>
        </w:drawing>
      </w:r>
    </w:p>
    <w:p w:rsidR="00F2245B" w:rsidRDefault="00F2245B" w:rsidP="00F2245B">
      <w:pPr>
        <w:pStyle w:val="Sous-titre"/>
      </w:pPr>
      <w:bookmarkStart w:id="866" w:name="_Toc9399900"/>
      <w:r>
        <w:t>Suivi des bus</w:t>
      </w:r>
      <w:bookmarkEnd w:id="866"/>
    </w:p>
    <w:p w:rsidR="00F2245B" w:rsidRPr="00F2245B" w:rsidDel="001402C3" w:rsidRDefault="00F2245B" w:rsidP="00F2245B">
      <w:pPr>
        <w:rPr>
          <w:del w:id="867" w:author="Toky Hajatiana RABOANARY" w:date="2019-07-10T16:57:00Z"/>
        </w:rPr>
      </w:pPr>
    </w:p>
    <w:p w:rsidR="009465B7" w:rsidRDefault="009465B7" w:rsidP="002B663E">
      <w:pPr>
        <w:pStyle w:val="Titre4"/>
      </w:pPr>
      <w:bookmarkStart w:id="868" w:name="_Toc9400102"/>
      <w:r>
        <w:t>Côté chauffeur</w:t>
      </w:r>
      <w:bookmarkEnd w:id="868"/>
    </w:p>
    <w:p w:rsidR="00F562B7" w:rsidRPr="00602603" w:rsidRDefault="00F562B7">
      <w:pPr>
        <w:ind w:firstLine="360"/>
        <w:rPr>
          <w:sz w:val="24"/>
          <w:szCs w:val="24"/>
        </w:rPr>
        <w:pPrChange w:id="869" w:author="Toky Hajatiana RABOANARY" w:date="2019-07-10T16:58:00Z">
          <w:pPr/>
        </w:pPrChange>
      </w:pPr>
      <w:del w:id="870" w:author="Toky Hajatiana RABOANARY" w:date="2019-07-10T16:58:00Z">
        <w:r w:rsidRPr="00602603" w:rsidDel="001402C3">
          <w:rPr>
            <w:sz w:val="24"/>
            <w:szCs w:val="24"/>
          </w:rPr>
          <w:delText>Si simplement, l</w:delText>
        </w:r>
      </w:del>
      <w:ins w:id="871" w:author="Toky Hajatiana RABOANARY" w:date="2019-07-10T16:58:00Z">
        <w:r w:rsidR="001402C3">
          <w:rPr>
            <w:sz w:val="24"/>
            <w:szCs w:val="24"/>
          </w:rPr>
          <w:t>L</w:t>
        </w:r>
      </w:ins>
      <w:r w:rsidRPr="00602603">
        <w:rPr>
          <w:sz w:val="24"/>
          <w:szCs w:val="24"/>
        </w:rPr>
        <w:t>’application dédiée aux chauffeurs n’affiche qu’une seule page.</w:t>
      </w:r>
    </w:p>
    <w:p w:rsidR="009465B7" w:rsidRDefault="009465B7" w:rsidP="00151053">
      <w:pPr>
        <w:pStyle w:val="Titre5"/>
        <w:numPr>
          <w:ilvl w:val="0"/>
          <w:numId w:val="44"/>
        </w:numPr>
      </w:pPr>
      <w:bookmarkStart w:id="872" w:name="_Toc9400103"/>
      <w:r>
        <w:t>Page d’accueil</w:t>
      </w:r>
      <w:bookmarkEnd w:id="872"/>
    </w:p>
    <w:p w:rsidR="002908EA" w:rsidRPr="00602603" w:rsidRDefault="001402C3">
      <w:pPr>
        <w:jc w:val="both"/>
        <w:rPr>
          <w:sz w:val="24"/>
          <w:szCs w:val="24"/>
        </w:rPr>
        <w:pPrChange w:id="873" w:author="Toky Hajatiana RABOANARY" w:date="2019-07-10T17:00:00Z">
          <w:pPr>
            <w:tabs>
              <w:tab w:val="left" w:pos="3544"/>
            </w:tabs>
            <w:jc w:val="both"/>
          </w:pPr>
        </w:pPrChange>
      </w:pPr>
      <w:ins w:id="874" w:author="Toky Hajatiana RABOANARY" w:date="2019-07-10T16:58:00Z">
        <w:r>
          <w:rPr>
            <w:sz w:val="24"/>
            <w:szCs w:val="24"/>
          </w:rPr>
          <w:tab/>
        </w:r>
      </w:ins>
      <w:del w:id="875" w:author="Toky Hajatiana RABOANARY" w:date="2019-07-10T17:00:00Z">
        <w:r w:rsidR="00F562B7" w:rsidRPr="00602603" w:rsidDel="001402C3">
          <w:rPr>
            <w:sz w:val="24"/>
            <w:szCs w:val="24"/>
          </w:rPr>
          <w:delText>On visualise le logo de l’application s</w:delText>
        </w:r>
      </w:del>
      <w:ins w:id="876" w:author="Toky Hajatiana RABOANARY" w:date="2019-07-10T17:00:00Z">
        <w:r>
          <w:rPr>
            <w:sz w:val="24"/>
            <w:szCs w:val="24"/>
          </w:rPr>
          <w:t>S</w:t>
        </w:r>
      </w:ins>
      <w:r w:rsidR="00F562B7" w:rsidRPr="00602603">
        <w:rPr>
          <w:sz w:val="24"/>
          <w:szCs w:val="24"/>
        </w:rPr>
        <w:t>ur la page d’accueil</w:t>
      </w:r>
      <w:ins w:id="877" w:author="Toky Hajatiana RABOANARY" w:date="2019-07-10T17:00:00Z">
        <w:r>
          <w:rPr>
            <w:sz w:val="24"/>
            <w:szCs w:val="24"/>
          </w:rPr>
          <w:t xml:space="preserve">, à part le logo, </w:t>
        </w:r>
      </w:ins>
      <w:del w:id="878" w:author="Toky Hajatiana RABOANARY" w:date="2019-07-10T17:00:00Z">
        <w:r w:rsidR="00F562B7" w:rsidRPr="00602603" w:rsidDel="001402C3">
          <w:rPr>
            <w:sz w:val="24"/>
            <w:szCs w:val="24"/>
          </w:rPr>
          <w:delText xml:space="preserve"> ainsi qu’</w:delText>
        </w:r>
      </w:del>
      <w:r w:rsidR="00F562B7" w:rsidRPr="00602603">
        <w:rPr>
          <w:sz w:val="24"/>
          <w:szCs w:val="24"/>
        </w:rPr>
        <w:t xml:space="preserve">un bouton </w:t>
      </w:r>
      <w:del w:id="879" w:author="Toky Hajatiana RABOANARY" w:date="2019-07-10T17:00:00Z">
        <w:r w:rsidR="00F562B7" w:rsidRPr="00602603" w:rsidDel="001402C3">
          <w:rPr>
            <w:sz w:val="24"/>
            <w:szCs w:val="24"/>
          </w:rPr>
          <w:delText xml:space="preserve">qui </w:delText>
        </w:r>
      </w:del>
      <w:r w:rsidR="00F562B7" w:rsidRPr="00602603">
        <w:rPr>
          <w:sz w:val="24"/>
          <w:szCs w:val="24"/>
        </w:rPr>
        <w:t xml:space="preserve">permet de démarrer l’application. Cela permet d’envoyer la position (longitude et latitude) du bus </w:t>
      </w:r>
      <w:del w:id="880" w:author="Toky Hajatiana RABOANARY" w:date="2019-07-10T17:00:00Z">
        <w:r w:rsidR="00F562B7" w:rsidRPr="00602603" w:rsidDel="001402C3">
          <w:rPr>
            <w:sz w:val="24"/>
            <w:szCs w:val="24"/>
          </w:rPr>
          <w:delText xml:space="preserve">dans </w:delText>
        </w:r>
      </w:del>
      <w:ins w:id="881" w:author="Toky Hajatiana RABOANARY" w:date="2019-07-10T17:00:00Z">
        <w:r>
          <w:rPr>
            <w:sz w:val="24"/>
            <w:szCs w:val="24"/>
          </w:rPr>
          <w:t>vers</w:t>
        </w:r>
        <w:r w:rsidRPr="00602603">
          <w:rPr>
            <w:sz w:val="24"/>
            <w:szCs w:val="24"/>
          </w:rPr>
          <w:t xml:space="preserve"> </w:t>
        </w:r>
      </w:ins>
      <w:r w:rsidR="00F562B7" w:rsidRPr="00602603">
        <w:rPr>
          <w:sz w:val="24"/>
          <w:szCs w:val="24"/>
        </w:rPr>
        <w:t>le serve</w:t>
      </w:r>
      <w:ins w:id="882" w:author="Toky Hajatiana RABOANARY" w:date="2019-07-10T17:00:00Z">
        <w:r>
          <w:rPr>
            <w:sz w:val="24"/>
            <w:szCs w:val="24"/>
          </w:rPr>
          <w:t>u</w:t>
        </w:r>
      </w:ins>
      <w:r w:rsidR="00F562B7" w:rsidRPr="00602603">
        <w:rPr>
          <w:sz w:val="24"/>
          <w:szCs w:val="24"/>
        </w:rPr>
        <w:t>r de données.</w:t>
      </w:r>
    </w:p>
    <w:p w:rsidR="004B799A" w:rsidRPr="00602603" w:rsidRDefault="001402C3">
      <w:pPr>
        <w:jc w:val="both"/>
        <w:rPr>
          <w:sz w:val="24"/>
          <w:szCs w:val="24"/>
        </w:rPr>
        <w:pPrChange w:id="883" w:author="Toky Hajatiana RABOANARY" w:date="2019-07-10T17:01:00Z">
          <w:pPr>
            <w:tabs>
              <w:tab w:val="left" w:pos="3544"/>
            </w:tabs>
            <w:jc w:val="both"/>
          </w:pPr>
        </w:pPrChange>
      </w:pPr>
      <w:ins w:id="884" w:author="Toky Hajatiana RABOANARY" w:date="2019-07-10T17:00:00Z">
        <w:r>
          <w:rPr>
            <w:sz w:val="24"/>
            <w:szCs w:val="24"/>
          </w:rPr>
          <w:lastRenderedPageBreak/>
          <w:tab/>
        </w:r>
      </w:ins>
      <w:r w:rsidR="002908EA" w:rsidRPr="00602603">
        <w:rPr>
          <w:sz w:val="24"/>
          <w:szCs w:val="24"/>
        </w:rPr>
        <w:t xml:space="preserve">La page d’accueil est </w:t>
      </w:r>
      <w:del w:id="885" w:author="Toky Hajatiana RABOANARY" w:date="2019-07-10T17:01:00Z">
        <w:r w:rsidR="00602603" w:rsidRPr="00602603" w:rsidDel="001402C3">
          <w:rPr>
            <w:sz w:val="24"/>
            <w:szCs w:val="24"/>
          </w:rPr>
          <w:delText>représentée</w:delText>
        </w:r>
        <w:r w:rsidR="002908EA" w:rsidRPr="00602603" w:rsidDel="001402C3">
          <w:rPr>
            <w:sz w:val="24"/>
            <w:szCs w:val="24"/>
          </w:rPr>
          <w:delText xml:space="preserve"> par l’image ci-dessous</w:delText>
        </w:r>
      </w:del>
      <w:ins w:id="886" w:author="Toky Hajatiana RABOANARY" w:date="2019-07-10T17:01:00Z">
        <w:r>
          <w:rPr>
            <w:sz w:val="24"/>
            <w:szCs w:val="24"/>
          </w:rPr>
          <w:t>comme ci-après</w:t>
        </w:r>
      </w:ins>
      <w:r w:rsidR="002908EA" w:rsidRPr="00602603">
        <w:rPr>
          <w:sz w:val="24"/>
          <w:szCs w:val="24"/>
        </w:rPr>
        <w:t> :</w:t>
      </w:r>
    </w:p>
    <w:p w:rsidR="004B799A" w:rsidRDefault="00342F26" w:rsidP="004C7732">
      <w:pPr>
        <w:tabs>
          <w:tab w:val="left" w:pos="3540"/>
        </w:tabs>
        <w:jc w:val="both"/>
      </w:pPr>
      <w:r>
        <w:rPr>
          <w:noProof/>
        </w:rPr>
        <w:drawing>
          <wp:inline distT="0" distB="0" distL="0" distR="0">
            <wp:extent cx="2724644" cy="4807132"/>
            <wp:effectExtent l="0" t="0" r="0" b="0"/>
            <wp:docPr id="67" name="Image 6"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pasampito\Desktop\Capture.PNG"/>
                    <pic:cNvPicPr>
                      <a:picLocks noChangeAspect="1" noChangeArrowheads="1"/>
                    </pic:cNvPicPr>
                  </pic:nvPicPr>
                  <pic:blipFill>
                    <a:blip r:embed="rId79"/>
                    <a:srcRect/>
                    <a:stretch>
                      <a:fillRect/>
                    </a:stretch>
                  </pic:blipFill>
                  <pic:spPr bwMode="auto">
                    <a:xfrm>
                      <a:off x="0" y="0"/>
                      <a:ext cx="2730808" cy="4818007"/>
                    </a:xfrm>
                    <a:prstGeom prst="rect">
                      <a:avLst/>
                    </a:prstGeom>
                    <a:noFill/>
                    <a:ln w="9525">
                      <a:noFill/>
                      <a:miter lim="800000"/>
                      <a:headEnd/>
                      <a:tailEnd/>
                    </a:ln>
                  </pic:spPr>
                </pic:pic>
              </a:graphicData>
            </a:graphic>
          </wp:inline>
        </w:drawing>
      </w:r>
    </w:p>
    <w:p w:rsidR="00F562B7" w:rsidRDefault="00342F26" w:rsidP="00342F26">
      <w:pPr>
        <w:pStyle w:val="Sous-titre"/>
      </w:pPr>
      <w:bookmarkStart w:id="887" w:name="_Toc9399901"/>
      <w:r>
        <w:t>Démarrage de l’application dédiée aux chauffeurs</w:t>
      </w:r>
      <w:bookmarkEnd w:id="887"/>
    </w:p>
    <w:p w:rsidR="00F562B7" w:rsidRDefault="00F562B7" w:rsidP="004C7732">
      <w:pPr>
        <w:tabs>
          <w:tab w:val="left" w:pos="3540"/>
        </w:tabs>
        <w:jc w:val="both"/>
      </w:pPr>
    </w:p>
    <w:p w:rsidR="009465B7" w:rsidRDefault="00342F26" w:rsidP="002B663E">
      <w:pPr>
        <w:pStyle w:val="Titre5"/>
      </w:pPr>
      <w:bookmarkStart w:id="888" w:name="_Toc9400104"/>
      <w:r>
        <w:t>Application est en marche</w:t>
      </w:r>
      <w:bookmarkEnd w:id="888"/>
    </w:p>
    <w:p w:rsidR="002908EA" w:rsidRPr="00602603" w:rsidRDefault="00342F26">
      <w:pPr>
        <w:ind w:firstLine="708"/>
        <w:rPr>
          <w:sz w:val="24"/>
          <w:szCs w:val="24"/>
        </w:rPr>
        <w:pPrChange w:id="889" w:author="Toky Hajatiana RABOANARY" w:date="2019-07-10T17:01:00Z">
          <w:pPr/>
        </w:pPrChange>
      </w:pPr>
      <w:r w:rsidRPr="00602603">
        <w:rPr>
          <w:sz w:val="24"/>
          <w:szCs w:val="24"/>
        </w:rPr>
        <w:t>Lors</w:t>
      </w:r>
      <w:del w:id="890" w:author="Toky Hajatiana RABOANARY" w:date="2019-07-10T17:01:00Z">
        <w:r w:rsidRPr="00602603" w:rsidDel="001402C3">
          <w:rPr>
            <w:sz w:val="24"/>
            <w:szCs w:val="24"/>
          </w:rPr>
          <w:delText xml:space="preserve"> </w:delText>
        </w:r>
      </w:del>
      <w:r w:rsidRPr="00602603">
        <w:rPr>
          <w:sz w:val="24"/>
          <w:szCs w:val="24"/>
        </w:rPr>
        <w:t xml:space="preserve">que le bus est </w:t>
      </w:r>
      <w:del w:id="891" w:author="Toky Hajatiana RABOANARY" w:date="2019-07-10T17:02:00Z">
        <w:r w:rsidRPr="00602603" w:rsidDel="001402C3">
          <w:rPr>
            <w:sz w:val="24"/>
            <w:szCs w:val="24"/>
          </w:rPr>
          <w:delText xml:space="preserve">hors </w:delText>
        </w:r>
      </w:del>
      <w:ins w:id="892" w:author="Toky Hajatiana RABOANARY" w:date="2019-07-10T17:02:00Z">
        <w:r w:rsidR="001402C3" w:rsidRPr="00602603">
          <w:rPr>
            <w:sz w:val="24"/>
            <w:szCs w:val="24"/>
          </w:rPr>
          <w:t>hors</w:t>
        </w:r>
        <w:r w:rsidR="001402C3">
          <w:rPr>
            <w:sz w:val="24"/>
            <w:szCs w:val="24"/>
          </w:rPr>
          <w:t>-</w:t>
        </w:r>
      </w:ins>
      <w:del w:id="893" w:author="Toky Hajatiana RABOANARY" w:date="2019-07-10T17:01:00Z">
        <w:r w:rsidRPr="00602603" w:rsidDel="001402C3">
          <w:rPr>
            <w:sz w:val="24"/>
            <w:szCs w:val="24"/>
          </w:rPr>
          <w:delText>de travail</w:delText>
        </w:r>
      </w:del>
      <w:ins w:id="894" w:author="Toky Hajatiana RABOANARY" w:date="2019-07-10T17:01:00Z">
        <w:r w:rsidR="001402C3">
          <w:rPr>
            <w:sz w:val="24"/>
            <w:szCs w:val="24"/>
          </w:rPr>
          <w:t>service</w:t>
        </w:r>
      </w:ins>
      <w:r w:rsidRPr="00602603">
        <w:rPr>
          <w:sz w:val="24"/>
          <w:szCs w:val="24"/>
        </w:rPr>
        <w:t>, ou il ne souhaite plus envoyer ses coordonnées, il suffit d’appuyer sur le bouton « Arrêter ».</w:t>
      </w:r>
      <w:ins w:id="895" w:author="Toky Hajatiana RABOANARY" w:date="2019-07-10T17:02:00Z">
        <w:r w:rsidR="001402C3">
          <w:rPr>
            <w:sz w:val="24"/>
            <w:szCs w:val="24"/>
          </w:rPr>
          <w:t xml:space="preserve"> </w:t>
        </w:r>
      </w:ins>
    </w:p>
    <w:p w:rsidR="002908EA" w:rsidRDefault="002908EA">
      <w:r>
        <w:br w:type="page"/>
      </w:r>
    </w:p>
    <w:p w:rsidR="00342F26" w:rsidRPr="00602603" w:rsidRDefault="002908EA">
      <w:pPr>
        <w:ind w:firstLine="708"/>
        <w:rPr>
          <w:sz w:val="24"/>
          <w:szCs w:val="24"/>
        </w:rPr>
        <w:pPrChange w:id="896" w:author="Toky Hajatiana RABOANARY" w:date="2019-07-10T17:02:00Z">
          <w:pPr/>
        </w:pPrChange>
      </w:pPr>
      <w:r w:rsidRPr="00602603">
        <w:rPr>
          <w:sz w:val="24"/>
          <w:szCs w:val="24"/>
        </w:rPr>
        <w:lastRenderedPageBreak/>
        <w:t>Quand l’application est en marche, l’écran suivant s’affiche :</w:t>
      </w:r>
    </w:p>
    <w:p w:rsidR="00342F26" w:rsidRDefault="00342F26" w:rsidP="00342F26">
      <w:r w:rsidRPr="00342F26">
        <w:rPr>
          <w:noProof/>
        </w:rPr>
        <w:drawing>
          <wp:inline distT="0" distB="0" distL="0" distR="0">
            <wp:extent cx="3190240" cy="5615305"/>
            <wp:effectExtent l="19050" t="0" r="0" b="0"/>
            <wp:docPr id="64" name="Image 5"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pasampito\Desktop\Capture.PNG"/>
                    <pic:cNvPicPr>
                      <a:picLocks noChangeAspect="1" noChangeArrowheads="1"/>
                    </pic:cNvPicPr>
                  </pic:nvPicPr>
                  <pic:blipFill>
                    <a:blip r:embed="rId80"/>
                    <a:srcRect/>
                    <a:stretch>
                      <a:fillRect/>
                    </a:stretch>
                  </pic:blipFill>
                  <pic:spPr bwMode="auto">
                    <a:xfrm>
                      <a:off x="0" y="0"/>
                      <a:ext cx="3190240" cy="5615305"/>
                    </a:xfrm>
                    <a:prstGeom prst="rect">
                      <a:avLst/>
                    </a:prstGeom>
                    <a:noFill/>
                    <a:ln w="9525">
                      <a:noFill/>
                      <a:miter lim="800000"/>
                      <a:headEnd/>
                      <a:tailEnd/>
                    </a:ln>
                  </pic:spPr>
                </pic:pic>
              </a:graphicData>
            </a:graphic>
          </wp:inline>
        </w:drawing>
      </w:r>
    </w:p>
    <w:p w:rsidR="00342F26" w:rsidRPr="00342F26" w:rsidRDefault="00342F26" w:rsidP="00342F26">
      <w:pPr>
        <w:pStyle w:val="Sous-titre"/>
      </w:pPr>
      <w:bookmarkStart w:id="897" w:name="_Toc9399902"/>
      <w:r>
        <w:t>Application en marche</w:t>
      </w:r>
      <w:bookmarkEnd w:id="897"/>
    </w:p>
    <w:p w:rsidR="009465B7" w:rsidDel="001402C3" w:rsidRDefault="009465B7" w:rsidP="004C7732">
      <w:pPr>
        <w:tabs>
          <w:tab w:val="left" w:pos="3540"/>
        </w:tabs>
        <w:jc w:val="both"/>
        <w:rPr>
          <w:del w:id="898" w:author="Toky Hajatiana RABOANARY" w:date="2019-07-10T17:02:00Z"/>
        </w:rPr>
      </w:pPr>
    </w:p>
    <w:p w:rsidR="003D6AAD" w:rsidRDefault="003D6AAD" w:rsidP="002B663E">
      <w:pPr>
        <w:pStyle w:val="Titre3"/>
      </w:pPr>
      <w:bookmarkStart w:id="899" w:name="_Toc9400105"/>
      <w:r>
        <w:t>EXTRAIT DE CODE</w:t>
      </w:r>
      <w:bookmarkEnd w:id="899"/>
    </w:p>
    <w:p w:rsidR="002908EA" w:rsidRPr="00602603" w:rsidRDefault="002908EA">
      <w:pPr>
        <w:ind w:firstLine="708"/>
        <w:jc w:val="both"/>
        <w:rPr>
          <w:sz w:val="24"/>
          <w:szCs w:val="24"/>
        </w:rPr>
        <w:pPrChange w:id="900" w:author="Toky Hajatiana RABOANARY" w:date="2019-07-10T17:02:00Z">
          <w:pPr/>
        </w:pPrChange>
      </w:pPr>
      <w:r w:rsidRPr="00602603">
        <w:rPr>
          <w:sz w:val="24"/>
          <w:szCs w:val="24"/>
        </w:rPr>
        <w:t xml:space="preserve">Nous allons prendre en capture d’écran quelques extraits de code suivant l’architecture du </w:t>
      </w:r>
      <w:del w:id="901" w:author="Toky Hajatiana RABOANARY" w:date="2019-07-10T17:02:00Z">
        <w:r w:rsidRPr="00602603" w:rsidDel="00614D91">
          <w:rPr>
            <w:sz w:val="24"/>
            <w:szCs w:val="24"/>
          </w:rPr>
          <w:delText>framework</w:delText>
        </w:r>
      </w:del>
      <w:ins w:id="902" w:author="Toky Hajatiana RABOANARY" w:date="2019-07-10T17:02:00Z">
        <w:r w:rsidR="00614D91" w:rsidRPr="00602603">
          <w:rPr>
            <w:sz w:val="24"/>
            <w:szCs w:val="24"/>
          </w:rPr>
          <w:t>Framework</w:t>
        </w:r>
      </w:ins>
      <w:r w:rsidRPr="00602603">
        <w:rPr>
          <w:sz w:val="24"/>
          <w:szCs w:val="24"/>
        </w:rPr>
        <w:t xml:space="preserve"> IONIC.</w:t>
      </w:r>
    </w:p>
    <w:p w:rsidR="002908EA" w:rsidRPr="002908EA" w:rsidDel="00614D91" w:rsidRDefault="002908EA" w:rsidP="002908EA">
      <w:pPr>
        <w:rPr>
          <w:del w:id="903" w:author="Toky Hajatiana RABOANARY" w:date="2019-07-10T17:02:00Z"/>
        </w:rPr>
      </w:pPr>
    </w:p>
    <w:p w:rsidR="003D6AAD" w:rsidRDefault="0036639B" w:rsidP="00151053">
      <w:pPr>
        <w:pStyle w:val="Titre4"/>
        <w:numPr>
          <w:ilvl w:val="0"/>
          <w:numId w:val="46"/>
        </w:numPr>
      </w:pPr>
      <w:bookmarkStart w:id="904" w:name="_Toc9400106"/>
      <w:r>
        <w:lastRenderedPageBreak/>
        <w:t>src/app</w:t>
      </w:r>
      <w:bookmarkEnd w:id="904"/>
    </w:p>
    <w:p w:rsidR="003D6AAD" w:rsidRDefault="0036639B" w:rsidP="00151053">
      <w:pPr>
        <w:pStyle w:val="Titre5"/>
        <w:numPr>
          <w:ilvl w:val="0"/>
          <w:numId w:val="45"/>
        </w:numPr>
      </w:pPr>
      <w:bookmarkStart w:id="905" w:name="_Toc9400107"/>
      <w:r>
        <w:t>app.component.ts</w:t>
      </w:r>
      <w:bookmarkEnd w:id="905"/>
    </w:p>
    <w:p w:rsidR="003D6AAD" w:rsidRPr="00602603" w:rsidRDefault="002908EA" w:rsidP="004C7732">
      <w:pPr>
        <w:tabs>
          <w:tab w:val="left" w:pos="3540"/>
        </w:tabs>
        <w:jc w:val="both"/>
        <w:rPr>
          <w:sz w:val="24"/>
          <w:szCs w:val="24"/>
        </w:rPr>
      </w:pPr>
      <w:r w:rsidRPr="00602603">
        <w:rPr>
          <w:sz w:val="24"/>
          <w:szCs w:val="24"/>
        </w:rPr>
        <w:t>Voici un extrait du component de base du projet :</w:t>
      </w:r>
    </w:p>
    <w:p w:rsidR="003D6AAD" w:rsidRDefault="0086663C" w:rsidP="004C7732">
      <w:pPr>
        <w:tabs>
          <w:tab w:val="left" w:pos="3540"/>
        </w:tabs>
        <w:jc w:val="both"/>
      </w:pPr>
      <w:r>
        <w:rPr>
          <w:noProof/>
        </w:rPr>
        <w:drawing>
          <wp:inline distT="0" distB="0" distL="0" distR="0">
            <wp:extent cx="5744845" cy="2922270"/>
            <wp:effectExtent l="19050" t="0" r="8255" b="0"/>
            <wp:docPr id="68" name="Image 7"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pasampito\Desktop\Capture.PNG"/>
                    <pic:cNvPicPr>
                      <a:picLocks noChangeAspect="1" noChangeArrowheads="1"/>
                    </pic:cNvPicPr>
                  </pic:nvPicPr>
                  <pic:blipFill>
                    <a:blip r:embed="rId81"/>
                    <a:srcRect/>
                    <a:stretch>
                      <a:fillRect/>
                    </a:stretch>
                  </pic:blipFill>
                  <pic:spPr bwMode="auto">
                    <a:xfrm>
                      <a:off x="0" y="0"/>
                      <a:ext cx="5744845" cy="2922270"/>
                    </a:xfrm>
                    <a:prstGeom prst="rect">
                      <a:avLst/>
                    </a:prstGeom>
                    <a:noFill/>
                    <a:ln w="9525">
                      <a:noFill/>
                      <a:miter lim="800000"/>
                      <a:headEnd/>
                      <a:tailEnd/>
                    </a:ln>
                  </pic:spPr>
                </pic:pic>
              </a:graphicData>
            </a:graphic>
          </wp:inline>
        </w:drawing>
      </w:r>
    </w:p>
    <w:p w:rsidR="003D6AAD" w:rsidRDefault="0086663C" w:rsidP="0086663C">
      <w:pPr>
        <w:pStyle w:val="Sous-titre"/>
      </w:pPr>
      <w:bookmarkStart w:id="906" w:name="_Toc9399903"/>
      <w:r>
        <w:t>Code source du fichier app.component.ts</w:t>
      </w:r>
      <w:bookmarkEnd w:id="906"/>
    </w:p>
    <w:p w:rsidR="0077177A" w:rsidRDefault="00614D91" w:rsidP="0077177A">
      <w:ins w:id="907" w:author="Toky Hajatiana RABOANARY" w:date="2019-07-10T17:03:00Z">
        <w:r>
          <w:t>(Aleo ilay extrait de code atao code fa tsy sary lets e </w:t>
        </w:r>
        <w:r>
          <w:sym w:font="Wingdings" w:char="F04A"/>
        </w:r>
        <w:r>
          <w:t xml:space="preserve"> otrn lasa kely loatra ilay code no sady Mety ts</w:t>
        </w:r>
      </w:ins>
      <w:ins w:id="908" w:author="Toky Hajatiana RABOANARY" w:date="2019-07-10T17:04:00Z">
        <w:r>
          <w:t xml:space="preserve">y dia hita tsara izy io rehefa fa imprimena fa afaka hajanona amin ‘ izao raha hitanlah fa hita </w:t>
        </w:r>
        <w:proofErr w:type="gramStart"/>
        <w:r>
          <w:t xml:space="preserve">tsara </w:t>
        </w:r>
      </w:ins>
      <w:ins w:id="909" w:author="Toky Hajatiana RABOANARY" w:date="2019-07-10T17:03:00Z">
        <w:r>
          <w:t>)</w:t>
        </w:r>
      </w:ins>
      <w:proofErr w:type="gramEnd"/>
    </w:p>
    <w:p w:rsidR="0077177A" w:rsidRDefault="0077177A" w:rsidP="00151053">
      <w:pPr>
        <w:pStyle w:val="Titre5"/>
        <w:numPr>
          <w:ilvl w:val="0"/>
          <w:numId w:val="45"/>
        </w:numPr>
      </w:pPr>
      <w:bookmarkStart w:id="910" w:name="_Toc9400108"/>
      <w:r>
        <w:t>app.html</w:t>
      </w:r>
      <w:bookmarkEnd w:id="910"/>
    </w:p>
    <w:p w:rsidR="002908EA" w:rsidRPr="00602603" w:rsidRDefault="002908EA">
      <w:pPr>
        <w:ind w:firstLine="708"/>
        <w:rPr>
          <w:sz w:val="24"/>
          <w:szCs w:val="24"/>
        </w:rPr>
        <w:pPrChange w:id="911" w:author="Toky Hajatiana RABOANARY" w:date="2019-07-10T17:04:00Z">
          <w:pPr/>
        </w:pPrChange>
      </w:pPr>
      <w:r w:rsidRPr="00602603">
        <w:rPr>
          <w:sz w:val="24"/>
          <w:szCs w:val="24"/>
        </w:rPr>
        <w:t>Le fichier app.html contient le</w:t>
      </w:r>
      <w:del w:id="912" w:author="Toky Hajatiana RABOANARY" w:date="2019-07-10T17:04:00Z">
        <w:r w:rsidRPr="00602603" w:rsidDel="00614D91">
          <w:rPr>
            <w:sz w:val="24"/>
            <w:szCs w:val="24"/>
          </w:rPr>
          <w:delText>s</w:delText>
        </w:r>
      </w:del>
      <w:r w:rsidRPr="00602603">
        <w:rPr>
          <w:sz w:val="24"/>
          <w:szCs w:val="24"/>
        </w:rPr>
        <w:t xml:space="preserve"> code</w:t>
      </w:r>
      <w:del w:id="913" w:author="Toky Hajatiana RABOANARY" w:date="2019-07-10T17:04:00Z">
        <w:r w:rsidRPr="00602603" w:rsidDel="00614D91">
          <w:rPr>
            <w:sz w:val="24"/>
            <w:szCs w:val="24"/>
          </w:rPr>
          <w:delText>s</w:delText>
        </w:r>
      </w:del>
      <w:r w:rsidRPr="00602603">
        <w:rPr>
          <w:sz w:val="24"/>
          <w:szCs w:val="24"/>
        </w:rPr>
        <w:t xml:space="preserve"> </w:t>
      </w:r>
      <w:del w:id="914" w:author="Toky Hajatiana RABOANARY" w:date="2019-07-10T17:04:00Z">
        <w:r w:rsidRPr="00602603" w:rsidDel="00614D91">
          <w:rPr>
            <w:sz w:val="24"/>
            <w:szCs w:val="24"/>
          </w:rPr>
          <w:delText>ci-apres</w:delText>
        </w:r>
      </w:del>
      <w:ins w:id="915" w:author="Toky Hajatiana RABOANARY" w:date="2019-07-10T17:04:00Z">
        <w:r w:rsidR="00614D91" w:rsidRPr="00602603">
          <w:rPr>
            <w:sz w:val="24"/>
            <w:szCs w:val="24"/>
          </w:rPr>
          <w:t>ci-après</w:t>
        </w:r>
      </w:ins>
      <w:r w:rsidRPr="00602603">
        <w:rPr>
          <w:sz w:val="24"/>
          <w:szCs w:val="24"/>
        </w:rPr>
        <w:t> :</w:t>
      </w:r>
    </w:p>
    <w:p w:rsidR="0077177A" w:rsidRPr="0077177A" w:rsidRDefault="009B61CB" w:rsidP="0077177A">
      <w:r>
        <w:rPr>
          <w:noProof/>
        </w:rPr>
        <w:drawing>
          <wp:inline distT="0" distB="0" distL="0" distR="0">
            <wp:extent cx="5764530" cy="2912110"/>
            <wp:effectExtent l="19050" t="0" r="7620" b="0"/>
            <wp:docPr id="71" name="Image 8"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pasampito\Desktop\Capture.PNG"/>
                    <pic:cNvPicPr>
                      <a:picLocks noChangeAspect="1" noChangeArrowheads="1"/>
                    </pic:cNvPicPr>
                  </pic:nvPicPr>
                  <pic:blipFill>
                    <a:blip r:embed="rId82"/>
                    <a:srcRect/>
                    <a:stretch>
                      <a:fillRect/>
                    </a:stretch>
                  </pic:blipFill>
                  <pic:spPr bwMode="auto">
                    <a:xfrm>
                      <a:off x="0" y="0"/>
                      <a:ext cx="5764530" cy="2912110"/>
                    </a:xfrm>
                    <a:prstGeom prst="rect">
                      <a:avLst/>
                    </a:prstGeom>
                    <a:noFill/>
                    <a:ln w="9525">
                      <a:noFill/>
                      <a:miter lim="800000"/>
                      <a:headEnd/>
                      <a:tailEnd/>
                    </a:ln>
                  </pic:spPr>
                </pic:pic>
              </a:graphicData>
            </a:graphic>
          </wp:inline>
        </w:drawing>
      </w:r>
    </w:p>
    <w:p w:rsidR="003D6AAD" w:rsidRDefault="009B61CB" w:rsidP="009B61CB">
      <w:pPr>
        <w:pStyle w:val="Sous-titre"/>
      </w:pPr>
      <w:bookmarkStart w:id="916" w:name="_Toc9399904"/>
      <w:r>
        <w:lastRenderedPageBreak/>
        <w:t>Code source du fichier app.html</w:t>
      </w:r>
      <w:bookmarkEnd w:id="916"/>
    </w:p>
    <w:p w:rsidR="003D6AAD" w:rsidRDefault="003F2E7A" w:rsidP="00151053">
      <w:pPr>
        <w:pStyle w:val="Titre5"/>
        <w:numPr>
          <w:ilvl w:val="0"/>
          <w:numId w:val="45"/>
        </w:numPr>
        <w:tabs>
          <w:tab w:val="left" w:pos="3540"/>
        </w:tabs>
        <w:jc w:val="both"/>
      </w:pPr>
      <w:bookmarkStart w:id="917" w:name="_Toc9400109"/>
      <w:r>
        <w:t>app.module.ts</w:t>
      </w:r>
      <w:bookmarkEnd w:id="917"/>
    </w:p>
    <w:p w:rsidR="002908EA" w:rsidRPr="00602603" w:rsidRDefault="004439C6">
      <w:pPr>
        <w:ind w:firstLine="708"/>
        <w:rPr>
          <w:sz w:val="24"/>
          <w:szCs w:val="24"/>
        </w:rPr>
        <w:pPrChange w:id="918" w:author="Toky Hajatiana RABOANARY" w:date="2019-07-10T17:05:00Z">
          <w:pPr/>
        </w:pPrChange>
      </w:pPr>
      <w:r w:rsidRPr="00602603">
        <w:rPr>
          <w:sz w:val="24"/>
          <w:szCs w:val="24"/>
        </w:rPr>
        <w:t>Voici un extrait de code source du fichier app.module.ts</w:t>
      </w:r>
    </w:p>
    <w:p w:rsidR="003D6AAD" w:rsidRDefault="003F2E7A" w:rsidP="004C7732">
      <w:pPr>
        <w:tabs>
          <w:tab w:val="left" w:pos="3540"/>
        </w:tabs>
        <w:jc w:val="both"/>
      </w:pPr>
      <w:r>
        <w:rPr>
          <w:noProof/>
        </w:rPr>
        <w:drawing>
          <wp:inline distT="0" distB="0" distL="0" distR="0">
            <wp:extent cx="5764530" cy="2912110"/>
            <wp:effectExtent l="19050" t="0" r="7620" b="0"/>
            <wp:docPr id="74" name="Image 10"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pasampito\Desktop\Capture.PNG"/>
                    <pic:cNvPicPr>
                      <a:picLocks noChangeAspect="1" noChangeArrowheads="1"/>
                    </pic:cNvPicPr>
                  </pic:nvPicPr>
                  <pic:blipFill>
                    <a:blip r:embed="rId83"/>
                    <a:srcRect/>
                    <a:stretch>
                      <a:fillRect/>
                    </a:stretch>
                  </pic:blipFill>
                  <pic:spPr bwMode="auto">
                    <a:xfrm>
                      <a:off x="0" y="0"/>
                      <a:ext cx="5764530" cy="2912110"/>
                    </a:xfrm>
                    <a:prstGeom prst="rect">
                      <a:avLst/>
                    </a:prstGeom>
                    <a:noFill/>
                    <a:ln w="9525">
                      <a:noFill/>
                      <a:miter lim="800000"/>
                      <a:headEnd/>
                      <a:tailEnd/>
                    </a:ln>
                  </pic:spPr>
                </pic:pic>
              </a:graphicData>
            </a:graphic>
          </wp:inline>
        </w:drawing>
      </w:r>
    </w:p>
    <w:p w:rsidR="003D6AAD" w:rsidDel="00614D91" w:rsidRDefault="003F2E7A" w:rsidP="00620621">
      <w:pPr>
        <w:pStyle w:val="Sous-titre"/>
        <w:rPr>
          <w:del w:id="919" w:author="Toky Hajatiana RABOANARY" w:date="2019-07-10T17:05:00Z"/>
        </w:rPr>
      </w:pPr>
      <w:bookmarkStart w:id="920" w:name="_Toc9399905"/>
      <w:r>
        <w:t>Extrait de code du fichier app.module.ts</w:t>
      </w:r>
      <w:bookmarkEnd w:id="920"/>
    </w:p>
    <w:p w:rsidR="003D6AAD" w:rsidRDefault="003D6AAD">
      <w:pPr>
        <w:pStyle w:val="Sous-titre"/>
        <w:pPrChange w:id="921" w:author="Toky Hajatiana RABOANARY" w:date="2019-07-10T17:05:00Z">
          <w:pPr>
            <w:tabs>
              <w:tab w:val="left" w:pos="3540"/>
            </w:tabs>
            <w:jc w:val="both"/>
          </w:pPr>
        </w:pPrChange>
      </w:pPr>
    </w:p>
    <w:p w:rsidR="00620621" w:rsidRDefault="00620621" w:rsidP="00151053">
      <w:pPr>
        <w:pStyle w:val="Titre5"/>
        <w:numPr>
          <w:ilvl w:val="0"/>
          <w:numId w:val="45"/>
        </w:numPr>
        <w:tabs>
          <w:tab w:val="left" w:pos="3540"/>
        </w:tabs>
        <w:jc w:val="both"/>
      </w:pPr>
      <w:bookmarkStart w:id="922" w:name="_Toc9400110"/>
      <w:r>
        <w:t>app.scss</w:t>
      </w:r>
      <w:bookmarkEnd w:id="922"/>
    </w:p>
    <w:p w:rsidR="004439C6" w:rsidRPr="00602603" w:rsidRDefault="004439C6">
      <w:pPr>
        <w:ind w:firstLine="708"/>
        <w:rPr>
          <w:sz w:val="24"/>
          <w:szCs w:val="24"/>
        </w:rPr>
        <w:pPrChange w:id="923" w:author="Toky Hajatiana RABOANARY" w:date="2019-07-10T17:05:00Z">
          <w:pPr/>
        </w:pPrChange>
      </w:pPr>
      <w:del w:id="924" w:author="Toky Hajatiana RABOANARY" w:date="2019-07-10T17:05:00Z">
        <w:r w:rsidRPr="00602603" w:rsidDel="00614D91">
          <w:rPr>
            <w:sz w:val="24"/>
            <w:szCs w:val="24"/>
          </w:rPr>
          <w:delText xml:space="preserve">Le </w:delText>
        </w:r>
      </w:del>
      <w:ins w:id="925" w:author="Toky Hajatiana RABOANARY" w:date="2019-07-10T17:05:00Z">
        <w:r w:rsidR="00614D91" w:rsidRPr="00602603">
          <w:rPr>
            <w:sz w:val="24"/>
            <w:szCs w:val="24"/>
          </w:rPr>
          <w:t>L</w:t>
        </w:r>
        <w:r w:rsidR="00614D91">
          <w:rPr>
            <w:sz w:val="24"/>
            <w:szCs w:val="24"/>
          </w:rPr>
          <w:t>a</w:t>
        </w:r>
        <w:r w:rsidR="00614D91" w:rsidRPr="00602603">
          <w:rPr>
            <w:sz w:val="24"/>
            <w:szCs w:val="24"/>
          </w:rPr>
          <w:t xml:space="preserve"> </w:t>
        </w:r>
      </w:ins>
      <w:r w:rsidRPr="00602603">
        <w:rPr>
          <w:sz w:val="24"/>
          <w:szCs w:val="24"/>
        </w:rPr>
        <w:t xml:space="preserve">feuille de style de base </w:t>
      </w:r>
      <w:del w:id="926" w:author="Toky Hajatiana RABOANARY" w:date="2019-07-10T17:05:00Z">
        <w:r w:rsidRPr="00602603" w:rsidDel="00614D91">
          <w:rPr>
            <w:sz w:val="24"/>
            <w:szCs w:val="24"/>
          </w:rPr>
          <w:delText xml:space="preserve">seront </w:delText>
        </w:r>
      </w:del>
      <w:ins w:id="927" w:author="Toky Hajatiana RABOANARY" w:date="2019-07-10T17:05:00Z">
        <w:r w:rsidR="00614D91">
          <w:rPr>
            <w:sz w:val="24"/>
            <w:szCs w:val="24"/>
          </w:rPr>
          <w:t>est</w:t>
        </w:r>
        <w:r w:rsidR="00614D91" w:rsidRPr="00602603">
          <w:rPr>
            <w:sz w:val="24"/>
            <w:szCs w:val="24"/>
          </w:rPr>
          <w:t xml:space="preserve"> </w:t>
        </w:r>
      </w:ins>
      <w:del w:id="928" w:author="Toky Hajatiana RABOANARY" w:date="2019-07-10T17:05:00Z">
        <w:r w:rsidRPr="00602603" w:rsidDel="00614D91">
          <w:rPr>
            <w:sz w:val="24"/>
            <w:szCs w:val="24"/>
          </w:rPr>
          <w:delText xml:space="preserve">inséré </w:delText>
        </w:r>
      </w:del>
      <w:ins w:id="929" w:author="Toky Hajatiana RABOANARY" w:date="2019-07-10T17:05:00Z">
        <w:r w:rsidR="00614D91">
          <w:rPr>
            <w:sz w:val="24"/>
            <w:szCs w:val="24"/>
          </w:rPr>
          <w:t>décrite</w:t>
        </w:r>
        <w:r w:rsidR="00614D91" w:rsidRPr="00602603">
          <w:rPr>
            <w:sz w:val="24"/>
            <w:szCs w:val="24"/>
          </w:rPr>
          <w:t xml:space="preserve"> </w:t>
        </w:r>
      </w:ins>
      <w:r w:rsidRPr="00602603">
        <w:rPr>
          <w:sz w:val="24"/>
          <w:szCs w:val="24"/>
        </w:rPr>
        <w:t xml:space="preserve">dans le fichier app.scss  </w:t>
      </w:r>
      <w:ins w:id="930" w:author="Toky Hajatiana RABOANARY" w:date="2019-07-10T17:06:00Z">
        <w:r w:rsidR="00614D91">
          <w:rPr>
            <w:sz w:val="24"/>
            <w:szCs w:val="24"/>
          </w:rPr>
          <w:t xml:space="preserve"> (ohatran ny hoe tsy misy contenu loatra ity fichier ity ….)</w:t>
        </w:r>
      </w:ins>
    </w:p>
    <w:p w:rsidR="00620621" w:rsidRPr="00620621" w:rsidRDefault="00620621" w:rsidP="00620621">
      <w:r>
        <w:rPr>
          <w:noProof/>
        </w:rPr>
        <w:drawing>
          <wp:inline distT="0" distB="0" distL="0" distR="0">
            <wp:extent cx="5764530" cy="2912110"/>
            <wp:effectExtent l="19050" t="0" r="7620" b="0"/>
            <wp:docPr id="75" name="Image 11"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pasampito\Desktop\Capture.PNG"/>
                    <pic:cNvPicPr>
                      <a:picLocks noChangeAspect="1" noChangeArrowheads="1"/>
                    </pic:cNvPicPr>
                  </pic:nvPicPr>
                  <pic:blipFill>
                    <a:blip r:embed="rId84"/>
                    <a:srcRect/>
                    <a:stretch>
                      <a:fillRect/>
                    </a:stretch>
                  </pic:blipFill>
                  <pic:spPr bwMode="auto">
                    <a:xfrm>
                      <a:off x="0" y="0"/>
                      <a:ext cx="5764530" cy="2912110"/>
                    </a:xfrm>
                    <a:prstGeom prst="rect">
                      <a:avLst/>
                    </a:prstGeom>
                    <a:noFill/>
                    <a:ln w="9525">
                      <a:noFill/>
                      <a:miter lim="800000"/>
                      <a:headEnd/>
                      <a:tailEnd/>
                    </a:ln>
                  </pic:spPr>
                </pic:pic>
              </a:graphicData>
            </a:graphic>
          </wp:inline>
        </w:drawing>
      </w:r>
    </w:p>
    <w:p w:rsidR="003D6AAD" w:rsidRDefault="00620621" w:rsidP="00620621">
      <w:pPr>
        <w:pStyle w:val="Sous-titre"/>
      </w:pPr>
      <w:bookmarkStart w:id="931" w:name="_Toc9399906"/>
      <w:r>
        <w:lastRenderedPageBreak/>
        <w:t>Extrait de code du fichier app.scss</w:t>
      </w:r>
      <w:bookmarkEnd w:id="931"/>
    </w:p>
    <w:p w:rsidR="003D6AAD" w:rsidRDefault="003D6AAD" w:rsidP="004C7732">
      <w:pPr>
        <w:tabs>
          <w:tab w:val="left" w:pos="3540"/>
        </w:tabs>
        <w:jc w:val="both"/>
      </w:pPr>
    </w:p>
    <w:p w:rsidR="003D6AAD" w:rsidRDefault="00FA5AF1" w:rsidP="00151053">
      <w:pPr>
        <w:pStyle w:val="Titre4"/>
        <w:numPr>
          <w:ilvl w:val="0"/>
          <w:numId w:val="46"/>
        </w:numPr>
        <w:tabs>
          <w:tab w:val="left" w:pos="3540"/>
        </w:tabs>
        <w:jc w:val="both"/>
      </w:pPr>
      <w:bookmarkStart w:id="932" w:name="_Toc9400111"/>
      <w:r>
        <w:t>src/</w:t>
      </w:r>
      <w:r w:rsidR="00264E77">
        <w:t>pages/</w:t>
      </w:r>
      <w:r>
        <w:t>map</w:t>
      </w:r>
      <w:bookmarkEnd w:id="932"/>
    </w:p>
    <w:p w:rsidR="00FA5AF1" w:rsidRDefault="00FA5AF1" w:rsidP="00151053">
      <w:pPr>
        <w:pStyle w:val="Titre5"/>
        <w:numPr>
          <w:ilvl w:val="0"/>
          <w:numId w:val="47"/>
        </w:numPr>
      </w:pPr>
      <w:bookmarkStart w:id="933" w:name="_Toc9400112"/>
      <w:r>
        <w:t>map.html</w:t>
      </w:r>
      <w:bookmarkEnd w:id="933"/>
    </w:p>
    <w:p w:rsidR="00264E77" w:rsidRPr="00602603" w:rsidRDefault="00264E77">
      <w:pPr>
        <w:ind w:firstLine="708"/>
        <w:rPr>
          <w:sz w:val="24"/>
          <w:szCs w:val="24"/>
        </w:rPr>
        <w:pPrChange w:id="934" w:author="Toky Hajatiana RABOANARY" w:date="2019-07-10T17:06:00Z">
          <w:pPr/>
        </w:pPrChange>
      </w:pPr>
      <w:r w:rsidRPr="00602603">
        <w:rPr>
          <w:sz w:val="24"/>
          <w:szCs w:val="24"/>
        </w:rPr>
        <w:t>On va présenter un extrait de code pour la page map</w:t>
      </w:r>
      <w:ins w:id="935" w:author="Toky Hajatiana RABOANARY" w:date="2019-07-10T17:07:00Z">
        <w:r w:rsidR="00614D91">
          <w:rPr>
            <w:sz w:val="24"/>
            <w:szCs w:val="24"/>
          </w:rPr>
          <w:t> :</w:t>
        </w:r>
      </w:ins>
      <w:ins w:id="936" w:author="Toky Hajatiana RABOANARY" w:date="2019-07-10T17:06:00Z">
        <w:r w:rsidR="00614D91">
          <w:rPr>
            <w:sz w:val="24"/>
            <w:szCs w:val="24"/>
          </w:rPr>
          <w:t xml:space="preserve"> (eto indray ohatran ny hoe tapaka ilay code </w:t>
        </w:r>
      </w:ins>
      <w:ins w:id="937" w:author="Toky Hajatiana RABOANARY" w:date="2019-07-10T17:07:00Z">
        <w:r w:rsidR="00614D91">
          <w:rPr>
            <w:sz w:val="24"/>
            <w:szCs w:val="24"/>
          </w:rPr>
          <w:t>..</w:t>
        </w:r>
      </w:ins>
      <w:ins w:id="938" w:author="Toky Hajatiana RABOANARY" w:date="2019-07-10T17:06:00Z">
        <w:r w:rsidR="00614D91">
          <w:rPr>
            <w:sz w:val="24"/>
            <w:szCs w:val="24"/>
          </w:rPr>
          <w:t>. Sao dia very izahay mp</w:t>
        </w:r>
      </w:ins>
      <w:ins w:id="939" w:author="Toky Hajatiana RABOANARY" w:date="2019-07-10T17:07:00Z">
        <w:r w:rsidR="00614D91">
          <w:rPr>
            <w:sz w:val="24"/>
            <w:szCs w:val="24"/>
          </w:rPr>
          <w:t xml:space="preserve">andinika iiiii </w:t>
        </w:r>
        <w:proofErr w:type="gramStart"/>
        <w:r w:rsidR="00614D91">
          <w:rPr>
            <w:sz w:val="24"/>
            <w:szCs w:val="24"/>
          </w:rPr>
          <w:t xml:space="preserve">lol </w:t>
        </w:r>
      </w:ins>
      <w:ins w:id="940" w:author="Toky Hajatiana RABOANARY" w:date="2019-07-10T17:06:00Z">
        <w:r w:rsidR="00614D91">
          <w:rPr>
            <w:sz w:val="24"/>
            <w:szCs w:val="24"/>
          </w:rPr>
          <w:t>)</w:t>
        </w:r>
      </w:ins>
      <w:proofErr w:type="gramEnd"/>
    </w:p>
    <w:p w:rsidR="00FA5AF1" w:rsidRDefault="00DF7B41" w:rsidP="00FA5AF1">
      <w:r>
        <w:rPr>
          <w:noProof/>
        </w:rPr>
        <w:drawing>
          <wp:inline distT="0" distB="0" distL="0" distR="0">
            <wp:extent cx="5764530" cy="2912110"/>
            <wp:effectExtent l="19050" t="0" r="7620" b="0"/>
            <wp:docPr id="76" name="Image 12"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pasampito\Desktop\Capture.PNG"/>
                    <pic:cNvPicPr>
                      <a:picLocks noChangeAspect="1" noChangeArrowheads="1"/>
                    </pic:cNvPicPr>
                  </pic:nvPicPr>
                  <pic:blipFill>
                    <a:blip r:embed="rId85"/>
                    <a:srcRect/>
                    <a:stretch>
                      <a:fillRect/>
                    </a:stretch>
                  </pic:blipFill>
                  <pic:spPr bwMode="auto">
                    <a:xfrm>
                      <a:off x="0" y="0"/>
                      <a:ext cx="5764530" cy="2912110"/>
                    </a:xfrm>
                    <a:prstGeom prst="rect">
                      <a:avLst/>
                    </a:prstGeom>
                    <a:noFill/>
                    <a:ln w="9525">
                      <a:noFill/>
                      <a:miter lim="800000"/>
                      <a:headEnd/>
                      <a:tailEnd/>
                    </a:ln>
                  </pic:spPr>
                </pic:pic>
              </a:graphicData>
            </a:graphic>
          </wp:inline>
        </w:drawing>
      </w:r>
    </w:p>
    <w:p w:rsidR="00DF7B41" w:rsidDel="00614D91" w:rsidRDefault="00DF7B41" w:rsidP="00DF7B41">
      <w:pPr>
        <w:pStyle w:val="Sous-titre"/>
        <w:rPr>
          <w:del w:id="941" w:author="Toky Hajatiana RABOANARY" w:date="2019-07-10T17:07:00Z"/>
        </w:rPr>
      </w:pPr>
      <w:bookmarkStart w:id="942" w:name="_Toc9399907"/>
      <w:r>
        <w:t>Extrait de code du fichier map.html</w:t>
      </w:r>
      <w:bookmarkEnd w:id="942"/>
    </w:p>
    <w:p w:rsidR="00DF7B41" w:rsidRDefault="00DF7B41">
      <w:pPr>
        <w:pStyle w:val="Sous-titre"/>
        <w:pPrChange w:id="943" w:author="Toky Hajatiana RABOANARY" w:date="2019-07-10T17:07:00Z">
          <w:pPr/>
        </w:pPrChange>
      </w:pPr>
    </w:p>
    <w:p w:rsidR="00DF7B41" w:rsidRDefault="00DF7B41" w:rsidP="00151053">
      <w:pPr>
        <w:pStyle w:val="Titre5"/>
        <w:numPr>
          <w:ilvl w:val="0"/>
          <w:numId w:val="47"/>
        </w:numPr>
      </w:pPr>
      <w:bookmarkStart w:id="944" w:name="_Toc9400113"/>
      <w:r>
        <w:t>map.module.ts</w:t>
      </w:r>
      <w:bookmarkEnd w:id="944"/>
    </w:p>
    <w:p w:rsidR="00264E77" w:rsidRPr="00602603" w:rsidRDefault="00264E77">
      <w:pPr>
        <w:ind w:firstLine="708"/>
        <w:rPr>
          <w:sz w:val="24"/>
          <w:szCs w:val="24"/>
        </w:rPr>
        <w:pPrChange w:id="945" w:author="Toky Hajatiana RABOANARY" w:date="2019-07-10T17:07:00Z">
          <w:pPr/>
        </w:pPrChange>
      </w:pPr>
      <w:r w:rsidRPr="00602603">
        <w:rPr>
          <w:sz w:val="24"/>
          <w:szCs w:val="24"/>
        </w:rPr>
        <w:t>Le fichier map.module.ts contient les lignes de code suivantes :</w:t>
      </w:r>
    </w:p>
    <w:p w:rsidR="00DF7B41" w:rsidRPr="00DF7B41" w:rsidRDefault="00DF7B41" w:rsidP="00DF7B41">
      <w:r>
        <w:rPr>
          <w:noProof/>
        </w:rPr>
        <w:lastRenderedPageBreak/>
        <w:drawing>
          <wp:inline distT="0" distB="0" distL="0" distR="0">
            <wp:extent cx="5764530" cy="2922270"/>
            <wp:effectExtent l="19050" t="0" r="7620" b="0"/>
            <wp:docPr id="77" name="Image 13"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pasampito\Desktop\Capture.PNG"/>
                    <pic:cNvPicPr>
                      <a:picLocks noChangeAspect="1" noChangeArrowheads="1"/>
                    </pic:cNvPicPr>
                  </pic:nvPicPr>
                  <pic:blipFill>
                    <a:blip r:embed="rId86"/>
                    <a:srcRect/>
                    <a:stretch>
                      <a:fillRect/>
                    </a:stretch>
                  </pic:blipFill>
                  <pic:spPr bwMode="auto">
                    <a:xfrm>
                      <a:off x="0" y="0"/>
                      <a:ext cx="5764530" cy="2922270"/>
                    </a:xfrm>
                    <a:prstGeom prst="rect">
                      <a:avLst/>
                    </a:prstGeom>
                    <a:noFill/>
                    <a:ln w="9525">
                      <a:noFill/>
                      <a:miter lim="800000"/>
                      <a:headEnd/>
                      <a:tailEnd/>
                    </a:ln>
                  </pic:spPr>
                </pic:pic>
              </a:graphicData>
            </a:graphic>
          </wp:inline>
        </w:drawing>
      </w:r>
    </w:p>
    <w:p w:rsidR="00DF7B41" w:rsidRDefault="00DF7B41" w:rsidP="00DF7B41">
      <w:pPr>
        <w:pStyle w:val="Sous-titre"/>
      </w:pPr>
      <w:bookmarkStart w:id="946" w:name="_Toc9399908"/>
      <w:r>
        <w:t>Extrait de code du fichier map.module.ts</w:t>
      </w:r>
      <w:bookmarkEnd w:id="946"/>
    </w:p>
    <w:p w:rsidR="00DF7B41" w:rsidRDefault="00DF7B41" w:rsidP="00151053">
      <w:pPr>
        <w:pStyle w:val="Titre5"/>
        <w:numPr>
          <w:ilvl w:val="0"/>
          <w:numId w:val="47"/>
        </w:numPr>
      </w:pPr>
      <w:bookmarkStart w:id="947" w:name="_Toc9400114"/>
      <w:r>
        <w:t>map.scss</w:t>
      </w:r>
      <w:bookmarkEnd w:id="947"/>
    </w:p>
    <w:p w:rsidR="00264E77" w:rsidRPr="00602603" w:rsidRDefault="00602603">
      <w:pPr>
        <w:ind w:firstLine="708"/>
        <w:rPr>
          <w:sz w:val="24"/>
          <w:szCs w:val="24"/>
        </w:rPr>
        <w:pPrChange w:id="948" w:author="Toky Hajatiana RABOANARY" w:date="2019-07-10T17:08:00Z">
          <w:pPr/>
        </w:pPrChange>
      </w:pPr>
      <w:r w:rsidRPr="00602603">
        <w:rPr>
          <w:sz w:val="24"/>
          <w:szCs w:val="24"/>
        </w:rPr>
        <w:t>La</w:t>
      </w:r>
      <w:r w:rsidR="00264E77" w:rsidRPr="00602603">
        <w:rPr>
          <w:sz w:val="24"/>
          <w:szCs w:val="24"/>
        </w:rPr>
        <w:t xml:space="preserve"> feuille de style pour la page map </w:t>
      </w:r>
      <w:r w:rsidRPr="00602603">
        <w:rPr>
          <w:sz w:val="24"/>
          <w:szCs w:val="24"/>
        </w:rPr>
        <w:t>contient</w:t>
      </w:r>
      <w:r>
        <w:rPr>
          <w:sz w:val="24"/>
          <w:szCs w:val="24"/>
        </w:rPr>
        <w:t xml:space="preserve"> l’extrait de code suivant</w:t>
      </w:r>
      <w:r w:rsidR="00264E77" w:rsidRPr="00602603">
        <w:rPr>
          <w:sz w:val="24"/>
          <w:szCs w:val="24"/>
        </w:rPr>
        <w:t> :</w:t>
      </w:r>
      <w:ins w:id="949" w:author="Toky Hajatiana RABOANARY" w:date="2019-07-10T17:08:00Z">
        <w:r w:rsidR="00614D91">
          <w:rPr>
            <w:sz w:val="24"/>
            <w:szCs w:val="24"/>
          </w:rPr>
          <w:t xml:space="preserve"> (tapaka koa ilay code …)</w:t>
        </w:r>
      </w:ins>
    </w:p>
    <w:p w:rsidR="00DF7B41" w:rsidRPr="00DF7B41" w:rsidRDefault="00DF7B41" w:rsidP="00DF7B41">
      <w:r>
        <w:rPr>
          <w:noProof/>
        </w:rPr>
        <w:drawing>
          <wp:inline distT="0" distB="0" distL="0" distR="0">
            <wp:extent cx="5764530" cy="2892425"/>
            <wp:effectExtent l="19050" t="0" r="7620" b="0"/>
            <wp:docPr id="79" name="Image 15"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pasampito\Desktop\Capture.PNG"/>
                    <pic:cNvPicPr>
                      <a:picLocks noChangeAspect="1" noChangeArrowheads="1"/>
                    </pic:cNvPicPr>
                  </pic:nvPicPr>
                  <pic:blipFill>
                    <a:blip r:embed="rId87"/>
                    <a:srcRect/>
                    <a:stretch>
                      <a:fillRect/>
                    </a:stretch>
                  </pic:blipFill>
                  <pic:spPr bwMode="auto">
                    <a:xfrm>
                      <a:off x="0" y="0"/>
                      <a:ext cx="5764530" cy="2892425"/>
                    </a:xfrm>
                    <a:prstGeom prst="rect">
                      <a:avLst/>
                    </a:prstGeom>
                    <a:noFill/>
                    <a:ln w="9525">
                      <a:noFill/>
                      <a:miter lim="800000"/>
                      <a:headEnd/>
                      <a:tailEnd/>
                    </a:ln>
                  </pic:spPr>
                </pic:pic>
              </a:graphicData>
            </a:graphic>
          </wp:inline>
        </w:drawing>
      </w:r>
    </w:p>
    <w:p w:rsidR="00DF7B41" w:rsidRDefault="00DF7B41" w:rsidP="00DF7B41">
      <w:pPr>
        <w:pStyle w:val="Sous-titre"/>
      </w:pPr>
      <w:bookmarkStart w:id="950" w:name="_Toc9399909"/>
      <w:r>
        <w:t>Extrait de code du map.scss</w:t>
      </w:r>
      <w:bookmarkEnd w:id="950"/>
    </w:p>
    <w:p w:rsidR="00DF7B41" w:rsidDel="00614D91" w:rsidRDefault="00DF7B41" w:rsidP="00FA5AF1">
      <w:pPr>
        <w:rPr>
          <w:del w:id="951" w:author="Toky Hajatiana RABOANARY" w:date="2019-07-10T17:08:00Z"/>
        </w:rPr>
      </w:pPr>
    </w:p>
    <w:p w:rsidR="00DF7B41" w:rsidRDefault="00B652BB" w:rsidP="00151053">
      <w:pPr>
        <w:pStyle w:val="Titre4"/>
        <w:numPr>
          <w:ilvl w:val="0"/>
          <w:numId w:val="46"/>
        </w:numPr>
      </w:pPr>
      <w:bookmarkStart w:id="952" w:name="_Toc9400115"/>
      <w:r>
        <w:lastRenderedPageBreak/>
        <w:t>src/classes</w:t>
      </w:r>
      <w:bookmarkEnd w:id="952"/>
    </w:p>
    <w:p w:rsidR="00B652BB" w:rsidRDefault="00B652BB" w:rsidP="00151053">
      <w:pPr>
        <w:pStyle w:val="Titre5"/>
        <w:numPr>
          <w:ilvl w:val="0"/>
          <w:numId w:val="48"/>
        </w:numPr>
      </w:pPr>
      <w:bookmarkStart w:id="953" w:name="_Toc9400116"/>
      <w:r>
        <w:t>address.class.ts</w:t>
      </w:r>
      <w:bookmarkEnd w:id="953"/>
    </w:p>
    <w:p w:rsidR="00AB561E" w:rsidRPr="00602603" w:rsidRDefault="00AB561E" w:rsidP="00AB561E">
      <w:pPr>
        <w:rPr>
          <w:sz w:val="24"/>
          <w:szCs w:val="24"/>
        </w:rPr>
      </w:pPr>
      <w:r>
        <w:t>V</w:t>
      </w:r>
      <w:r w:rsidRPr="00602603">
        <w:rPr>
          <w:sz w:val="24"/>
          <w:szCs w:val="24"/>
        </w:rPr>
        <w:t xml:space="preserve">oici </w:t>
      </w:r>
      <w:del w:id="954" w:author="Toky Hajatiana RABOANARY" w:date="2019-07-10T17:08:00Z">
        <w:r w:rsidRPr="00602603" w:rsidDel="00614D91">
          <w:rPr>
            <w:sz w:val="24"/>
            <w:szCs w:val="24"/>
          </w:rPr>
          <w:delText>une modèle</w:delText>
        </w:r>
      </w:del>
      <w:ins w:id="955" w:author="Toky Hajatiana RABOANARY" w:date="2019-07-10T17:09:00Z">
        <w:r w:rsidR="00614D91">
          <w:rPr>
            <w:sz w:val="24"/>
            <w:szCs w:val="24"/>
          </w:rPr>
          <w:t>la</w:t>
        </w:r>
      </w:ins>
      <w:del w:id="956" w:author="Toky Hajatiana RABOANARY" w:date="2019-07-10T17:09:00Z">
        <w:r w:rsidRPr="00602603" w:rsidDel="00614D91">
          <w:rPr>
            <w:sz w:val="24"/>
            <w:szCs w:val="24"/>
          </w:rPr>
          <w:delText xml:space="preserve"> de</w:delText>
        </w:r>
      </w:del>
      <w:r w:rsidRPr="00602603">
        <w:rPr>
          <w:sz w:val="24"/>
          <w:szCs w:val="24"/>
        </w:rPr>
        <w:t xml:space="preserve"> classe </w:t>
      </w:r>
      <w:ins w:id="957" w:author="Toky Hajatiana RABOANARY" w:date="2019-07-10T17:08:00Z">
        <w:r w:rsidR="00614D91">
          <w:rPr>
            <w:sz w:val="24"/>
            <w:szCs w:val="24"/>
          </w:rPr>
          <w:t>« </w:t>
        </w:r>
      </w:ins>
      <w:del w:id="958" w:author="Toky Hajatiana RABOANARY" w:date="2019-07-10T17:08:00Z">
        <w:r w:rsidRPr="00602603" w:rsidDel="00614D91">
          <w:rPr>
            <w:sz w:val="24"/>
            <w:szCs w:val="24"/>
          </w:rPr>
          <w:delText>address </w:delText>
        </w:r>
      </w:del>
      <w:ins w:id="959" w:author="Toky Hajatiana RABOANARY" w:date="2019-07-10T17:08:00Z">
        <w:r w:rsidR="00614D91">
          <w:rPr>
            <w:sz w:val="24"/>
            <w:szCs w:val="24"/>
          </w:rPr>
          <w:t>A</w:t>
        </w:r>
        <w:r w:rsidR="00614D91" w:rsidRPr="00602603">
          <w:rPr>
            <w:sz w:val="24"/>
            <w:szCs w:val="24"/>
          </w:rPr>
          <w:t>ddress</w:t>
        </w:r>
        <w:r w:rsidR="00614D91">
          <w:rPr>
            <w:sz w:val="24"/>
            <w:szCs w:val="24"/>
          </w:rPr>
          <w:t> »</w:t>
        </w:r>
        <w:r w:rsidR="00614D91" w:rsidRPr="00602603">
          <w:rPr>
            <w:sz w:val="24"/>
            <w:szCs w:val="24"/>
          </w:rPr>
          <w:t> </w:t>
        </w:r>
      </w:ins>
      <w:r w:rsidRPr="00602603">
        <w:rPr>
          <w:sz w:val="24"/>
          <w:szCs w:val="24"/>
        </w:rPr>
        <w:t>:</w:t>
      </w:r>
    </w:p>
    <w:p w:rsidR="00B652BB" w:rsidRPr="00B652BB" w:rsidRDefault="00B652BB" w:rsidP="00B652BB">
      <w:r>
        <w:rPr>
          <w:noProof/>
        </w:rPr>
        <w:drawing>
          <wp:inline distT="0" distB="0" distL="0" distR="0">
            <wp:extent cx="5755005" cy="2931795"/>
            <wp:effectExtent l="19050" t="0" r="0" b="0"/>
            <wp:docPr id="80" name="Image 16"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pasampito\Desktop\Capture.PNG"/>
                    <pic:cNvPicPr>
                      <a:picLocks noChangeAspect="1" noChangeArrowheads="1"/>
                    </pic:cNvPicPr>
                  </pic:nvPicPr>
                  <pic:blipFill>
                    <a:blip r:embed="rId88"/>
                    <a:srcRect/>
                    <a:stretch>
                      <a:fillRect/>
                    </a:stretch>
                  </pic:blipFill>
                  <pic:spPr bwMode="auto">
                    <a:xfrm>
                      <a:off x="0" y="0"/>
                      <a:ext cx="5755005" cy="2931795"/>
                    </a:xfrm>
                    <a:prstGeom prst="rect">
                      <a:avLst/>
                    </a:prstGeom>
                    <a:noFill/>
                    <a:ln w="9525">
                      <a:noFill/>
                      <a:miter lim="800000"/>
                      <a:headEnd/>
                      <a:tailEnd/>
                    </a:ln>
                  </pic:spPr>
                </pic:pic>
              </a:graphicData>
            </a:graphic>
          </wp:inline>
        </w:drawing>
      </w:r>
    </w:p>
    <w:p w:rsidR="00DF1F22" w:rsidRDefault="00B652BB" w:rsidP="00AB561E">
      <w:pPr>
        <w:pStyle w:val="Sous-titre"/>
      </w:pPr>
      <w:bookmarkStart w:id="960" w:name="_Toc9399910"/>
      <w:r>
        <w:t>Extrait de code du fichier address.class.ts</w:t>
      </w:r>
      <w:bookmarkEnd w:id="960"/>
    </w:p>
    <w:p w:rsidR="003D6AAD" w:rsidRDefault="00DF1F22" w:rsidP="00151053">
      <w:pPr>
        <w:pStyle w:val="Titre5"/>
        <w:numPr>
          <w:ilvl w:val="0"/>
          <w:numId w:val="48"/>
        </w:numPr>
        <w:tabs>
          <w:tab w:val="left" w:pos="3540"/>
        </w:tabs>
        <w:jc w:val="both"/>
      </w:pPr>
      <w:bookmarkStart w:id="961" w:name="_Toc9400117"/>
      <w:r>
        <w:t>coordinate.class.ts</w:t>
      </w:r>
      <w:bookmarkEnd w:id="961"/>
    </w:p>
    <w:p w:rsidR="00AB561E" w:rsidRPr="00602603" w:rsidRDefault="00AB561E" w:rsidP="00AB561E">
      <w:pPr>
        <w:rPr>
          <w:sz w:val="24"/>
          <w:szCs w:val="24"/>
        </w:rPr>
      </w:pPr>
      <w:r w:rsidRPr="00602603">
        <w:rPr>
          <w:sz w:val="24"/>
          <w:szCs w:val="24"/>
        </w:rPr>
        <w:t xml:space="preserve">La classe </w:t>
      </w:r>
      <w:ins w:id="962" w:author="Toky Hajatiana RABOANARY" w:date="2019-07-10T17:08:00Z">
        <w:r w:rsidR="00614D91">
          <w:rPr>
            <w:sz w:val="24"/>
            <w:szCs w:val="24"/>
          </w:rPr>
          <w:t>« C</w:t>
        </w:r>
      </w:ins>
      <w:del w:id="963" w:author="Toky Hajatiana RABOANARY" w:date="2019-07-10T17:08:00Z">
        <w:r w:rsidRPr="00602603" w:rsidDel="00614D91">
          <w:rPr>
            <w:sz w:val="24"/>
            <w:szCs w:val="24"/>
          </w:rPr>
          <w:delText>c</w:delText>
        </w:r>
      </w:del>
      <w:r w:rsidRPr="00602603">
        <w:rPr>
          <w:sz w:val="24"/>
          <w:szCs w:val="24"/>
        </w:rPr>
        <w:t>oordinate</w:t>
      </w:r>
      <w:ins w:id="964" w:author="Toky Hajatiana RABOANARY" w:date="2019-07-10T17:08:00Z">
        <w:r w:rsidR="00614D91">
          <w:rPr>
            <w:sz w:val="24"/>
            <w:szCs w:val="24"/>
          </w:rPr>
          <w:t> »</w:t>
        </w:r>
      </w:ins>
      <w:r w:rsidRPr="00602603">
        <w:rPr>
          <w:sz w:val="24"/>
          <w:szCs w:val="24"/>
        </w:rPr>
        <w:t xml:space="preserve"> est défini</w:t>
      </w:r>
      <w:ins w:id="965" w:author="Toky Hajatiana RABOANARY" w:date="2019-07-10T17:09:00Z">
        <w:r w:rsidR="00614D91">
          <w:rPr>
            <w:sz w:val="24"/>
            <w:szCs w:val="24"/>
          </w:rPr>
          <w:t>e</w:t>
        </w:r>
      </w:ins>
      <w:r w:rsidRPr="00602603">
        <w:rPr>
          <w:sz w:val="24"/>
          <w:szCs w:val="24"/>
        </w:rPr>
        <w:t xml:space="preserve"> comme suit :</w:t>
      </w:r>
    </w:p>
    <w:p w:rsidR="003A521A" w:rsidRDefault="003A521A" w:rsidP="003A521A">
      <w:r>
        <w:rPr>
          <w:noProof/>
        </w:rPr>
        <w:drawing>
          <wp:inline distT="0" distB="0" distL="0" distR="0">
            <wp:extent cx="5764530" cy="2912110"/>
            <wp:effectExtent l="19050" t="0" r="7620" b="0"/>
            <wp:docPr id="81" name="Image 17"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pasampito\Desktop\Capture.PNG"/>
                    <pic:cNvPicPr>
                      <a:picLocks noChangeAspect="1" noChangeArrowheads="1"/>
                    </pic:cNvPicPr>
                  </pic:nvPicPr>
                  <pic:blipFill>
                    <a:blip r:embed="rId89"/>
                    <a:srcRect/>
                    <a:stretch>
                      <a:fillRect/>
                    </a:stretch>
                  </pic:blipFill>
                  <pic:spPr bwMode="auto">
                    <a:xfrm>
                      <a:off x="0" y="0"/>
                      <a:ext cx="5764530" cy="2912110"/>
                    </a:xfrm>
                    <a:prstGeom prst="rect">
                      <a:avLst/>
                    </a:prstGeom>
                    <a:noFill/>
                    <a:ln w="9525">
                      <a:noFill/>
                      <a:miter lim="800000"/>
                      <a:headEnd/>
                      <a:tailEnd/>
                    </a:ln>
                  </pic:spPr>
                </pic:pic>
              </a:graphicData>
            </a:graphic>
          </wp:inline>
        </w:drawing>
      </w:r>
    </w:p>
    <w:p w:rsidR="003A521A" w:rsidRDefault="003A521A" w:rsidP="003A521A">
      <w:pPr>
        <w:pStyle w:val="Sous-titre"/>
      </w:pPr>
      <w:bookmarkStart w:id="966" w:name="_Toc9399911"/>
      <w:r>
        <w:t>Extrait de code du fichier coordinate.class.ts</w:t>
      </w:r>
      <w:bookmarkEnd w:id="966"/>
    </w:p>
    <w:p w:rsidR="00323B5D" w:rsidDel="00614D91" w:rsidRDefault="00323B5D" w:rsidP="00323B5D">
      <w:pPr>
        <w:rPr>
          <w:del w:id="967" w:author="Toky Hajatiana RABOANARY" w:date="2019-07-10T17:09:00Z"/>
        </w:rPr>
      </w:pPr>
    </w:p>
    <w:p w:rsidR="00323B5D" w:rsidRDefault="00323B5D" w:rsidP="00151053">
      <w:pPr>
        <w:pStyle w:val="Titre5"/>
        <w:numPr>
          <w:ilvl w:val="0"/>
          <w:numId w:val="48"/>
        </w:numPr>
      </w:pPr>
      <w:bookmarkStart w:id="968" w:name="_Toc9400118"/>
      <w:r>
        <w:lastRenderedPageBreak/>
        <w:t>google-geolocation.class.ts</w:t>
      </w:r>
      <w:bookmarkEnd w:id="968"/>
    </w:p>
    <w:p w:rsidR="00AB561E" w:rsidRPr="00602603" w:rsidRDefault="00AB561E">
      <w:pPr>
        <w:ind w:firstLine="708"/>
        <w:rPr>
          <w:sz w:val="24"/>
          <w:szCs w:val="24"/>
        </w:rPr>
        <w:pPrChange w:id="969" w:author="Toky Hajatiana RABOANARY" w:date="2019-07-10T17:09:00Z">
          <w:pPr/>
        </w:pPrChange>
      </w:pPr>
      <w:r w:rsidRPr="00602603">
        <w:rPr>
          <w:sz w:val="24"/>
          <w:szCs w:val="24"/>
        </w:rPr>
        <w:t>google-geolocation.class.ts contient les lignes de code suivantes :</w:t>
      </w:r>
      <w:ins w:id="970" w:author="Toky Hajatiana RABOANARY" w:date="2019-07-10T17:09:00Z">
        <w:r w:rsidR="00614D91">
          <w:rPr>
            <w:sz w:val="24"/>
            <w:szCs w:val="24"/>
          </w:rPr>
          <w:t xml:space="preserve"> (tapaka ilay </w:t>
        </w:r>
        <w:proofErr w:type="gramStart"/>
        <w:r w:rsidR="00614D91">
          <w:rPr>
            <w:sz w:val="24"/>
            <w:szCs w:val="24"/>
          </w:rPr>
          <w:t>code ,</w:t>
        </w:r>
        <w:proofErr w:type="gramEnd"/>
        <w:r w:rsidR="00614D91">
          <w:rPr>
            <w:sz w:val="24"/>
            <w:szCs w:val="24"/>
          </w:rPr>
          <w:t xml:space="preserve"> q</w:t>
        </w:r>
      </w:ins>
      <w:ins w:id="971" w:author="Toky Hajatiana RABOANARY" w:date="2019-07-10T17:10:00Z">
        <w:r w:rsidR="00614D91">
          <w:rPr>
            <w:sz w:val="24"/>
            <w:szCs w:val="24"/>
          </w:rPr>
          <w:t xml:space="preserve">u’esdet-ce que ce code effectue ? </w:t>
        </w:r>
      </w:ins>
      <w:ins w:id="972" w:author="Toky Hajatiana RABOANARY" w:date="2019-07-10T17:09:00Z">
        <w:r w:rsidR="00614D91">
          <w:rPr>
            <w:sz w:val="24"/>
            <w:szCs w:val="24"/>
          </w:rPr>
          <w:t>)</w:t>
        </w:r>
      </w:ins>
    </w:p>
    <w:p w:rsidR="00323B5D" w:rsidRPr="00323B5D" w:rsidRDefault="00323B5D" w:rsidP="00323B5D">
      <w:r>
        <w:rPr>
          <w:noProof/>
        </w:rPr>
        <w:drawing>
          <wp:inline distT="0" distB="0" distL="0" distR="0">
            <wp:extent cx="5764530" cy="2922270"/>
            <wp:effectExtent l="19050" t="0" r="7620" b="0"/>
            <wp:docPr id="82" name="Image 18"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pasampito\Desktop\Capture.PNG"/>
                    <pic:cNvPicPr>
                      <a:picLocks noChangeAspect="1" noChangeArrowheads="1"/>
                    </pic:cNvPicPr>
                  </pic:nvPicPr>
                  <pic:blipFill>
                    <a:blip r:embed="rId90"/>
                    <a:srcRect/>
                    <a:stretch>
                      <a:fillRect/>
                    </a:stretch>
                  </pic:blipFill>
                  <pic:spPr bwMode="auto">
                    <a:xfrm>
                      <a:off x="0" y="0"/>
                      <a:ext cx="5764530" cy="2922270"/>
                    </a:xfrm>
                    <a:prstGeom prst="rect">
                      <a:avLst/>
                    </a:prstGeom>
                    <a:noFill/>
                    <a:ln w="9525">
                      <a:noFill/>
                      <a:miter lim="800000"/>
                      <a:headEnd/>
                      <a:tailEnd/>
                    </a:ln>
                  </pic:spPr>
                </pic:pic>
              </a:graphicData>
            </a:graphic>
          </wp:inline>
        </w:drawing>
      </w:r>
    </w:p>
    <w:p w:rsidR="003A521A" w:rsidRDefault="00323B5D" w:rsidP="00E84068">
      <w:pPr>
        <w:pStyle w:val="Sous-titre"/>
      </w:pPr>
      <w:bookmarkStart w:id="973" w:name="_Toc9399912"/>
      <w:r>
        <w:t>Extrait de code du fichier google-geolocation.class.ts</w:t>
      </w:r>
      <w:bookmarkEnd w:id="973"/>
    </w:p>
    <w:p w:rsidR="00AE3451" w:rsidRDefault="00AE3451" w:rsidP="003A521A"/>
    <w:p w:rsidR="00E84068" w:rsidRDefault="00E84068" w:rsidP="00151053">
      <w:pPr>
        <w:pStyle w:val="Titre4"/>
        <w:numPr>
          <w:ilvl w:val="0"/>
          <w:numId w:val="46"/>
        </w:numPr>
      </w:pPr>
      <w:bookmarkStart w:id="974" w:name="_Toc9400119"/>
      <w:r>
        <w:t>config.xml</w:t>
      </w:r>
      <w:bookmarkEnd w:id="974"/>
    </w:p>
    <w:p w:rsidR="00AB561E" w:rsidRPr="00602603" w:rsidRDefault="00AB561E">
      <w:pPr>
        <w:ind w:firstLine="708"/>
        <w:rPr>
          <w:sz w:val="24"/>
          <w:szCs w:val="24"/>
        </w:rPr>
        <w:pPrChange w:id="975" w:author="Toky Hajatiana RABOANARY" w:date="2019-07-10T17:10:00Z">
          <w:pPr/>
        </w:pPrChange>
      </w:pPr>
      <w:r w:rsidRPr="00602603">
        <w:rPr>
          <w:sz w:val="24"/>
          <w:szCs w:val="24"/>
        </w:rPr>
        <w:t>Les lignes de code</w:t>
      </w:r>
      <w:del w:id="976" w:author="Toky Hajatiana RABOANARY" w:date="2019-07-10T17:10:00Z">
        <w:r w:rsidRPr="00602603" w:rsidDel="00614D91">
          <w:rPr>
            <w:sz w:val="24"/>
            <w:szCs w:val="24"/>
          </w:rPr>
          <w:delText>s</w:delText>
        </w:r>
      </w:del>
      <w:r w:rsidRPr="00602603">
        <w:rPr>
          <w:sz w:val="24"/>
          <w:szCs w:val="24"/>
        </w:rPr>
        <w:t xml:space="preserve"> suivantes sont des contenus du fichier de configuration du projet</w:t>
      </w:r>
      <w:ins w:id="977" w:author="Toky Hajatiana RABOANARY" w:date="2019-07-10T17:10:00Z">
        <w:r w:rsidR="00614D91">
          <w:rPr>
            <w:sz w:val="24"/>
            <w:szCs w:val="24"/>
          </w:rPr>
          <w:t>. (</w:t>
        </w:r>
        <w:proofErr w:type="gramStart"/>
        <w:r w:rsidR="00614D91">
          <w:rPr>
            <w:sz w:val="24"/>
            <w:szCs w:val="24"/>
          </w:rPr>
          <w:t>tapaka</w:t>
        </w:r>
        <w:proofErr w:type="gramEnd"/>
        <w:r w:rsidR="00614D91">
          <w:rPr>
            <w:sz w:val="24"/>
            <w:szCs w:val="24"/>
          </w:rPr>
          <w:t xml:space="preserve"> ihany koa ilay code, asivo exemple kely ilay </w:t>
        </w:r>
      </w:ins>
      <w:ins w:id="978" w:author="Toky Hajatiana RABOANARY" w:date="2019-07-10T17:11:00Z">
        <w:r w:rsidR="00614D91">
          <w:rPr>
            <w:sz w:val="24"/>
            <w:szCs w:val="24"/>
          </w:rPr>
          <w:t>configuration (1 na 2 dia efa ampy)</w:t>
        </w:r>
      </w:ins>
      <w:ins w:id="979" w:author="Toky Hajatiana RABOANARY" w:date="2019-07-10T17:10:00Z">
        <w:r w:rsidR="00614D91">
          <w:rPr>
            <w:sz w:val="24"/>
            <w:szCs w:val="24"/>
          </w:rPr>
          <w:t>)</w:t>
        </w:r>
      </w:ins>
    </w:p>
    <w:p w:rsidR="00E84068" w:rsidRDefault="00E84068" w:rsidP="00E84068">
      <w:r>
        <w:rPr>
          <w:noProof/>
        </w:rPr>
        <w:drawing>
          <wp:inline distT="0" distB="0" distL="0" distR="0">
            <wp:extent cx="5764530" cy="2901950"/>
            <wp:effectExtent l="19050" t="0" r="7620" b="0"/>
            <wp:docPr id="83" name="Image 19"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pasampito\Desktop\Capture.PNG"/>
                    <pic:cNvPicPr>
                      <a:picLocks noChangeAspect="1" noChangeArrowheads="1"/>
                    </pic:cNvPicPr>
                  </pic:nvPicPr>
                  <pic:blipFill>
                    <a:blip r:embed="rId91"/>
                    <a:srcRect/>
                    <a:stretch>
                      <a:fillRect/>
                    </a:stretch>
                  </pic:blipFill>
                  <pic:spPr bwMode="auto">
                    <a:xfrm>
                      <a:off x="0" y="0"/>
                      <a:ext cx="5764530" cy="2901950"/>
                    </a:xfrm>
                    <a:prstGeom prst="rect">
                      <a:avLst/>
                    </a:prstGeom>
                    <a:noFill/>
                    <a:ln w="9525">
                      <a:noFill/>
                      <a:miter lim="800000"/>
                      <a:headEnd/>
                      <a:tailEnd/>
                    </a:ln>
                  </pic:spPr>
                </pic:pic>
              </a:graphicData>
            </a:graphic>
          </wp:inline>
        </w:drawing>
      </w:r>
    </w:p>
    <w:p w:rsidR="00E84068" w:rsidRDefault="00E84068" w:rsidP="00AE3451">
      <w:pPr>
        <w:pStyle w:val="Sous-titre"/>
      </w:pPr>
      <w:bookmarkStart w:id="980" w:name="_Toc9399913"/>
      <w:r>
        <w:lastRenderedPageBreak/>
        <w:t>Extrait de code du fichier config.xml</w:t>
      </w:r>
      <w:bookmarkEnd w:id="980"/>
    </w:p>
    <w:p w:rsidR="00E84068" w:rsidDel="00614D91" w:rsidRDefault="00E84068" w:rsidP="00E84068">
      <w:pPr>
        <w:rPr>
          <w:del w:id="981" w:author="Toky Hajatiana RABOANARY" w:date="2019-07-10T17:11:00Z"/>
        </w:rPr>
      </w:pPr>
    </w:p>
    <w:p w:rsidR="00AE3451" w:rsidRDefault="00AE3451" w:rsidP="00151053">
      <w:pPr>
        <w:pStyle w:val="Titre4"/>
        <w:numPr>
          <w:ilvl w:val="0"/>
          <w:numId w:val="46"/>
        </w:numPr>
      </w:pPr>
      <w:bookmarkStart w:id="982" w:name="_Toc9400120"/>
      <w:r>
        <w:t>package.json</w:t>
      </w:r>
      <w:bookmarkEnd w:id="982"/>
    </w:p>
    <w:p w:rsidR="00AB561E" w:rsidRPr="00602603" w:rsidRDefault="00AB561E">
      <w:pPr>
        <w:ind w:firstLine="360"/>
        <w:rPr>
          <w:sz w:val="24"/>
          <w:szCs w:val="24"/>
        </w:rPr>
        <w:pPrChange w:id="983" w:author="Toky Hajatiana RABOANARY" w:date="2019-07-10T17:11:00Z">
          <w:pPr/>
        </w:pPrChange>
      </w:pPr>
      <w:r w:rsidRPr="00602603">
        <w:rPr>
          <w:sz w:val="24"/>
          <w:szCs w:val="24"/>
        </w:rPr>
        <w:t xml:space="preserve">Tous les packages utilisés sont </w:t>
      </w:r>
      <w:r w:rsidR="00804003" w:rsidRPr="00602603">
        <w:rPr>
          <w:sz w:val="24"/>
          <w:szCs w:val="24"/>
        </w:rPr>
        <w:t>défini</w:t>
      </w:r>
      <w:ins w:id="984" w:author="Toky Hajatiana RABOANARY" w:date="2019-07-10T17:12:00Z">
        <w:r w:rsidR="00614D91">
          <w:rPr>
            <w:sz w:val="24"/>
            <w:szCs w:val="24"/>
          </w:rPr>
          <w:t>s</w:t>
        </w:r>
      </w:ins>
      <w:del w:id="985" w:author="Toky Hajatiana RABOANARY" w:date="2019-07-10T17:12:00Z">
        <w:r w:rsidR="00804003" w:rsidRPr="00602603" w:rsidDel="00614D91">
          <w:rPr>
            <w:sz w:val="24"/>
            <w:szCs w:val="24"/>
          </w:rPr>
          <w:delText>t</w:delText>
        </w:r>
      </w:del>
      <w:r w:rsidR="00804003" w:rsidRPr="00602603">
        <w:rPr>
          <w:sz w:val="24"/>
          <w:szCs w:val="24"/>
        </w:rPr>
        <w:t xml:space="preserve"> dans le fichier package.json</w:t>
      </w:r>
    </w:p>
    <w:p w:rsidR="00AE3451" w:rsidRDefault="00AE3451" w:rsidP="00AE3451">
      <w:r>
        <w:rPr>
          <w:noProof/>
        </w:rPr>
        <w:drawing>
          <wp:inline distT="0" distB="0" distL="0" distR="0">
            <wp:extent cx="5755005" cy="2912110"/>
            <wp:effectExtent l="19050" t="0" r="0" b="0"/>
            <wp:docPr id="84" name="Image 20"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pasampito\Desktop\Capture.PNG"/>
                    <pic:cNvPicPr>
                      <a:picLocks noChangeAspect="1" noChangeArrowheads="1"/>
                    </pic:cNvPicPr>
                  </pic:nvPicPr>
                  <pic:blipFill>
                    <a:blip r:embed="rId92"/>
                    <a:srcRect/>
                    <a:stretch>
                      <a:fillRect/>
                    </a:stretch>
                  </pic:blipFill>
                  <pic:spPr bwMode="auto">
                    <a:xfrm>
                      <a:off x="0" y="0"/>
                      <a:ext cx="5755005" cy="2912110"/>
                    </a:xfrm>
                    <a:prstGeom prst="rect">
                      <a:avLst/>
                    </a:prstGeom>
                    <a:noFill/>
                    <a:ln w="9525">
                      <a:noFill/>
                      <a:miter lim="800000"/>
                      <a:headEnd/>
                      <a:tailEnd/>
                    </a:ln>
                  </pic:spPr>
                </pic:pic>
              </a:graphicData>
            </a:graphic>
          </wp:inline>
        </w:drawing>
      </w:r>
    </w:p>
    <w:p w:rsidR="00E84068" w:rsidRDefault="00AE3451" w:rsidP="00E84068">
      <w:pPr>
        <w:pStyle w:val="Sous-titre"/>
      </w:pPr>
      <w:bookmarkStart w:id="986" w:name="_Toc9399914"/>
      <w:r>
        <w:t>Extrait de code du fichier config.json</w:t>
      </w:r>
      <w:bookmarkEnd w:id="986"/>
    </w:p>
    <w:p w:rsidR="00484F16" w:rsidRDefault="00484F16" w:rsidP="00151053">
      <w:pPr>
        <w:pStyle w:val="Titre4"/>
        <w:numPr>
          <w:ilvl w:val="0"/>
          <w:numId w:val="46"/>
        </w:numPr>
      </w:pPr>
      <w:bookmarkStart w:id="987" w:name="_Toc9400121"/>
      <w:r>
        <w:t>tsconfig.json</w:t>
      </w:r>
      <w:bookmarkEnd w:id="987"/>
    </w:p>
    <w:p w:rsidR="00930AC2" w:rsidRPr="00602603" w:rsidRDefault="00930AC2">
      <w:pPr>
        <w:ind w:firstLine="360"/>
        <w:rPr>
          <w:sz w:val="24"/>
          <w:szCs w:val="24"/>
        </w:rPr>
        <w:pPrChange w:id="988" w:author="Toky Hajatiana RABOANARY" w:date="2019-07-10T17:12:00Z">
          <w:pPr/>
        </w:pPrChange>
      </w:pPr>
      <w:r w:rsidRPr="00602603">
        <w:rPr>
          <w:sz w:val="24"/>
          <w:szCs w:val="24"/>
        </w:rPr>
        <w:t>IONIC project contient un fichier nommé tsconfig.json. Voici un extrait de son contenu :</w:t>
      </w:r>
    </w:p>
    <w:p w:rsidR="00484F16" w:rsidRPr="00484F16" w:rsidRDefault="00484F16" w:rsidP="00484F16">
      <w:r>
        <w:rPr>
          <w:noProof/>
        </w:rPr>
        <w:drawing>
          <wp:inline distT="0" distB="0" distL="0" distR="0">
            <wp:extent cx="5764530" cy="2912110"/>
            <wp:effectExtent l="19050" t="0" r="7620" b="0"/>
            <wp:docPr id="85" name="Image 21" descr="C:\Users\ampasampit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pasampito\Desktop\Capture.PNG"/>
                    <pic:cNvPicPr>
                      <a:picLocks noChangeAspect="1" noChangeArrowheads="1"/>
                    </pic:cNvPicPr>
                  </pic:nvPicPr>
                  <pic:blipFill>
                    <a:blip r:embed="rId93"/>
                    <a:srcRect/>
                    <a:stretch>
                      <a:fillRect/>
                    </a:stretch>
                  </pic:blipFill>
                  <pic:spPr bwMode="auto">
                    <a:xfrm>
                      <a:off x="0" y="0"/>
                      <a:ext cx="5764530" cy="2912110"/>
                    </a:xfrm>
                    <a:prstGeom prst="rect">
                      <a:avLst/>
                    </a:prstGeom>
                    <a:noFill/>
                    <a:ln w="9525">
                      <a:noFill/>
                      <a:miter lim="800000"/>
                      <a:headEnd/>
                      <a:tailEnd/>
                    </a:ln>
                  </pic:spPr>
                </pic:pic>
              </a:graphicData>
            </a:graphic>
          </wp:inline>
        </w:drawing>
      </w:r>
    </w:p>
    <w:p w:rsidR="00323B5D" w:rsidRDefault="00484F16" w:rsidP="00484F16">
      <w:pPr>
        <w:pStyle w:val="Sous-titre"/>
      </w:pPr>
      <w:bookmarkStart w:id="989" w:name="_Toc9399915"/>
      <w:r>
        <w:lastRenderedPageBreak/>
        <w:t>Code source du fichier tsconfig.json</w:t>
      </w:r>
      <w:bookmarkEnd w:id="989"/>
    </w:p>
    <w:p w:rsidR="00484F16" w:rsidRDefault="00484F16" w:rsidP="00484F16"/>
    <w:p w:rsidR="00484F16" w:rsidRDefault="00484F16">
      <w:pPr>
        <w:sectPr w:rsidR="00484F16" w:rsidSect="00E218C7">
          <w:headerReference w:type="default" r:id="rId94"/>
          <w:footerReference w:type="default" r:id="rId95"/>
          <w:pgSz w:w="11906" w:h="16838"/>
          <w:pgMar w:top="1417" w:right="1417" w:bottom="1417" w:left="1417" w:header="708" w:footer="708" w:gutter="0"/>
          <w:pgNumType w:start="57"/>
          <w:cols w:space="708"/>
          <w:docGrid w:linePitch="360"/>
        </w:sectPr>
      </w:pPr>
      <w:r>
        <w:br w:type="page"/>
      </w:r>
    </w:p>
    <w:p w:rsidR="00484F16" w:rsidRDefault="00484F16"/>
    <w:p w:rsidR="00484F16" w:rsidRDefault="00484F16"/>
    <w:p w:rsidR="00484F16" w:rsidRDefault="00484F16"/>
    <w:p w:rsidR="00484F16" w:rsidRDefault="00484F16"/>
    <w:p w:rsidR="00484F16" w:rsidRPr="00484F16" w:rsidRDefault="00484F16" w:rsidP="00484F16"/>
    <w:p w:rsidR="00484F16" w:rsidRDefault="00484F16" w:rsidP="003A521A"/>
    <w:p w:rsidR="00484F16" w:rsidRPr="003A521A" w:rsidRDefault="00484F16" w:rsidP="003A521A"/>
    <w:p w:rsidR="00683D61" w:rsidRDefault="00683D61" w:rsidP="00484F16">
      <w:pPr>
        <w:pStyle w:val="Titre1"/>
      </w:pPr>
      <w:bookmarkStart w:id="990" w:name="_Toc9400122"/>
      <w:r>
        <w:t>PARTIE 4</w:t>
      </w:r>
      <w:bookmarkEnd w:id="990"/>
    </w:p>
    <w:p w:rsidR="00484F16" w:rsidRDefault="00683D61" w:rsidP="00484F16">
      <w:pPr>
        <w:pStyle w:val="Titre1"/>
        <w:sectPr w:rsidR="00484F16" w:rsidSect="00E218C7">
          <w:headerReference w:type="default" r:id="rId96"/>
          <w:footerReference w:type="default" r:id="rId97"/>
          <w:pgSz w:w="11906" w:h="16838"/>
          <w:pgMar w:top="1417" w:right="1417" w:bottom="1417" w:left="1417" w:header="708" w:footer="708" w:gutter="0"/>
          <w:pgNumType w:start="57"/>
          <w:cols w:space="708"/>
          <w:docGrid w:linePitch="360"/>
        </w:sectPr>
      </w:pPr>
      <w:bookmarkStart w:id="991" w:name="_Toc9400123"/>
      <w:r>
        <w:t>PRESENTATION GENERA</w:t>
      </w:r>
      <w:r w:rsidR="00833071">
        <w:t>LE</w:t>
      </w:r>
      <w:bookmarkEnd w:id="991"/>
    </w:p>
    <w:p w:rsidR="00103FD8" w:rsidRDefault="003D6AAD" w:rsidP="00833071">
      <w:pPr>
        <w:pStyle w:val="Titre2"/>
      </w:pPr>
      <w:bookmarkStart w:id="992" w:name="_Toc9400124"/>
      <w:r>
        <w:lastRenderedPageBreak/>
        <w:t>CHAPITRE 6 : DISCUSSIONS</w:t>
      </w:r>
      <w:bookmarkEnd w:id="992"/>
    </w:p>
    <w:p w:rsidR="00683D61" w:rsidRDefault="00683D61" w:rsidP="00151053">
      <w:pPr>
        <w:pStyle w:val="Titre3"/>
        <w:numPr>
          <w:ilvl w:val="0"/>
          <w:numId w:val="49"/>
        </w:numPr>
      </w:pPr>
      <w:bookmarkStart w:id="993" w:name="_Toc9400125"/>
      <w:r>
        <w:t>OUTILS DE MODELISATION</w:t>
      </w:r>
      <w:bookmarkEnd w:id="993"/>
    </w:p>
    <w:p w:rsidR="00881158" w:rsidRDefault="00881158" w:rsidP="00151053">
      <w:pPr>
        <w:pStyle w:val="Titre4"/>
        <w:numPr>
          <w:ilvl w:val="0"/>
          <w:numId w:val="50"/>
        </w:numPr>
      </w:pPr>
      <w:bookmarkStart w:id="994" w:name="_Toc9400126"/>
      <w:r>
        <w:t>Les diagrammes UML</w:t>
      </w:r>
      <w:bookmarkEnd w:id="994"/>
    </w:p>
    <w:p w:rsidR="00CD0731" w:rsidRPr="00602603" w:rsidRDefault="00614D91">
      <w:pPr>
        <w:jc w:val="both"/>
        <w:rPr>
          <w:sz w:val="24"/>
          <w:szCs w:val="24"/>
        </w:rPr>
        <w:pPrChange w:id="995" w:author="Toky Hajatiana RABOANARY" w:date="2019-07-10T17:12:00Z">
          <w:pPr>
            <w:tabs>
              <w:tab w:val="left" w:pos="3544"/>
            </w:tabs>
            <w:jc w:val="both"/>
          </w:pPr>
        </w:pPrChange>
      </w:pPr>
      <w:ins w:id="996" w:author="Toky Hajatiana RABOANARY" w:date="2019-07-10T17:12:00Z">
        <w:r>
          <w:rPr>
            <w:sz w:val="24"/>
            <w:szCs w:val="24"/>
          </w:rPr>
          <w:tab/>
        </w:r>
      </w:ins>
      <w:r w:rsidR="00CD0731" w:rsidRPr="00602603">
        <w:rPr>
          <w:sz w:val="24"/>
          <w:szCs w:val="24"/>
        </w:rPr>
        <w:t xml:space="preserve">Après avoir fait l’analyse de la solution (analyse des besoins du client), on apporte plus de détails à la solution et on cherche à clarifier des aspects techniques, tels que l’installation des différentes parties logicielles à installer sur du matériel. Pour cela </w:t>
      </w:r>
      <w:ins w:id="997" w:author="Toky Hajatiana RABOANARY" w:date="2019-07-10T17:13:00Z">
        <w:r w:rsidR="00B911C1">
          <w:rPr>
            <w:sz w:val="24"/>
            <w:szCs w:val="24"/>
          </w:rPr>
          <w:t xml:space="preserve">le langage de modélisation </w:t>
        </w:r>
      </w:ins>
      <w:r w:rsidR="00CD0731" w:rsidRPr="00602603">
        <w:rPr>
          <w:sz w:val="24"/>
          <w:szCs w:val="24"/>
        </w:rPr>
        <w:t>UML a mis à notre disposition 9 types de diagrammes dans deux catégories de vues, les vues statiques et les vues dynamiques.</w:t>
      </w:r>
    </w:p>
    <w:p w:rsidR="00CD0731" w:rsidRPr="00602603" w:rsidRDefault="00CD0731" w:rsidP="00D47E7E">
      <w:pPr>
        <w:pStyle w:val="Paragraphedeliste"/>
        <w:numPr>
          <w:ilvl w:val="0"/>
          <w:numId w:val="3"/>
        </w:numPr>
        <w:tabs>
          <w:tab w:val="left" w:pos="3540"/>
        </w:tabs>
        <w:jc w:val="both"/>
        <w:rPr>
          <w:rFonts w:ascii="Calibri" w:hAnsi="Calibri" w:cs="Calibri"/>
          <w:sz w:val="24"/>
          <w:szCs w:val="24"/>
        </w:rPr>
      </w:pPr>
      <w:r w:rsidRPr="00602603">
        <w:rPr>
          <w:rFonts w:ascii="Calibri" w:hAnsi="Calibri" w:cs="Calibri"/>
          <w:sz w:val="24"/>
          <w:szCs w:val="24"/>
        </w:rPr>
        <w:t xml:space="preserve">Vues </w:t>
      </w:r>
      <w:del w:id="998" w:author="Toky Hajatiana RABOANARY" w:date="2019-07-10T17:13:00Z">
        <w:r w:rsidRPr="00602603" w:rsidDel="00B911C1">
          <w:rPr>
            <w:rFonts w:ascii="Calibri" w:hAnsi="Calibri" w:cs="Calibri"/>
            <w:sz w:val="24"/>
            <w:szCs w:val="24"/>
          </w:rPr>
          <w:delText>statiques:</w:delText>
        </w:r>
      </w:del>
      <w:ins w:id="999" w:author="Toky Hajatiana RABOANARY" w:date="2019-07-10T17:13:00Z">
        <w:r w:rsidR="00B911C1" w:rsidRPr="00602603">
          <w:rPr>
            <w:rFonts w:ascii="Calibri" w:hAnsi="Calibri" w:cs="Calibri"/>
            <w:sz w:val="24"/>
            <w:szCs w:val="24"/>
          </w:rPr>
          <w:t>statiques :</w:t>
        </w:r>
      </w:ins>
    </w:p>
    <w:p w:rsidR="00CD0731" w:rsidRPr="00602603" w:rsidRDefault="00CD0731" w:rsidP="00D47E7E">
      <w:pPr>
        <w:pStyle w:val="Paragraphedeliste"/>
        <w:numPr>
          <w:ilvl w:val="0"/>
          <w:numId w:val="6"/>
        </w:numPr>
        <w:tabs>
          <w:tab w:val="left" w:pos="3540"/>
        </w:tabs>
        <w:jc w:val="both"/>
        <w:rPr>
          <w:rFonts w:ascii="Calibri" w:hAnsi="Calibri" w:cs="Calibri"/>
          <w:sz w:val="24"/>
          <w:szCs w:val="24"/>
        </w:rPr>
      </w:pPr>
      <w:r w:rsidRPr="00602603">
        <w:rPr>
          <w:rFonts w:ascii="Calibri" w:hAnsi="Calibri" w:cs="Calibri"/>
          <w:sz w:val="24"/>
          <w:szCs w:val="24"/>
        </w:rPr>
        <w:t>Les diagrammes de cas d’utilisation décrivent le comportement et les fonctions d’un système du point de vue de l’utilisateur</w:t>
      </w:r>
    </w:p>
    <w:p w:rsidR="00CD0731" w:rsidRPr="00602603" w:rsidRDefault="00CD0731" w:rsidP="00D47E7E">
      <w:pPr>
        <w:pStyle w:val="Paragraphedeliste"/>
        <w:numPr>
          <w:ilvl w:val="0"/>
          <w:numId w:val="6"/>
        </w:numPr>
        <w:tabs>
          <w:tab w:val="left" w:pos="3540"/>
        </w:tabs>
        <w:jc w:val="both"/>
        <w:rPr>
          <w:rFonts w:ascii="Calibri" w:hAnsi="Calibri" w:cs="Calibri"/>
          <w:sz w:val="24"/>
          <w:szCs w:val="24"/>
        </w:rPr>
      </w:pPr>
      <w:r w:rsidRPr="00602603">
        <w:rPr>
          <w:rFonts w:ascii="Calibri" w:hAnsi="Calibri" w:cs="Calibri"/>
          <w:sz w:val="24"/>
          <w:szCs w:val="24"/>
        </w:rPr>
        <w:t>Les diagrammes de classes décrivent la structure statique, les types et les relations des ensembles d’objets</w:t>
      </w:r>
    </w:p>
    <w:p w:rsidR="00CD0731" w:rsidRPr="00602603" w:rsidRDefault="00CD0731" w:rsidP="00D47E7E">
      <w:pPr>
        <w:pStyle w:val="Paragraphedeliste"/>
        <w:numPr>
          <w:ilvl w:val="0"/>
          <w:numId w:val="6"/>
        </w:numPr>
        <w:tabs>
          <w:tab w:val="left" w:pos="3540"/>
        </w:tabs>
        <w:jc w:val="both"/>
        <w:rPr>
          <w:rFonts w:ascii="Calibri" w:hAnsi="Calibri" w:cs="Calibri"/>
          <w:sz w:val="24"/>
          <w:szCs w:val="24"/>
        </w:rPr>
      </w:pPr>
      <w:r w:rsidRPr="00602603">
        <w:rPr>
          <w:rFonts w:ascii="Calibri" w:hAnsi="Calibri" w:cs="Calibri"/>
          <w:sz w:val="24"/>
          <w:szCs w:val="24"/>
        </w:rPr>
        <w:t>Les diagrammes d’objets décrivent les objets d’un système et leurs relations</w:t>
      </w:r>
    </w:p>
    <w:p w:rsidR="00CD0731" w:rsidRPr="00602603" w:rsidRDefault="00CD0731" w:rsidP="00D47E7E">
      <w:pPr>
        <w:pStyle w:val="Paragraphedeliste"/>
        <w:numPr>
          <w:ilvl w:val="0"/>
          <w:numId w:val="6"/>
        </w:numPr>
        <w:tabs>
          <w:tab w:val="left" w:pos="3540"/>
        </w:tabs>
        <w:jc w:val="both"/>
        <w:rPr>
          <w:sz w:val="24"/>
          <w:szCs w:val="24"/>
        </w:rPr>
      </w:pPr>
      <w:r w:rsidRPr="00602603">
        <w:rPr>
          <w:rFonts w:ascii="Calibri" w:hAnsi="Calibri" w:cs="Calibri"/>
          <w:sz w:val="24"/>
          <w:szCs w:val="24"/>
        </w:rPr>
        <w:t xml:space="preserve">Les diagrammes de composants décrivent les composants physiques </w:t>
      </w:r>
      <w:r w:rsidRPr="00602603">
        <w:rPr>
          <w:sz w:val="24"/>
          <w:szCs w:val="24"/>
        </w:rPr>
        <w:t>et l’architecture interne d’un logiciel</w:t>
      </w:r>
    </w:p>
    <w:p w:rsidR="00CD0731" w:rsidRPr="00602603" w:rsidRDefault="00CD0731" w:rsidP="00D47E7E">
      <w:pPr>
        <w:pStyle w:val="Paragraphedeliste"/>
        <w:numPr>
          <w:ilvl w:val="0"/>
          <w:numId w:val="6"/>
        </w:numPr>
        <w:tabs>
          <w:tab w:val="left" w:pos="3540"/>
        </w:tabs>
        <w:jc w:val="both"/>
        <w:rPr>
          <w:rFonts w:ascii="Calibri" w:hAnsi="Calibri" w:cs="Calibri"/>
          <w:sz w:val="24"/>
          <w:szCs w:val="24"/>
        </w:rPr>
      </w:pPr>
      <w:r w:rsidRPr="00602603">
        <w:rPr>
          <w:rFonts w:ascii="Calibri" w:hAnsi="Calibri" w:cs="Calibri"/>
          <w:sz w:val="24"/>
          <w:szCs w:val="24"/>
        </w:rPr>
        <w:t>Les diagrammes de déploiement décrivent la répartition des programmes exécutables sur les différents matériels</w:t>
      </w:r>
    </w:p>
    <w:p w:rsidR="00CD0731" w:rsidRPr="00602603" w:rsidDel="00B911C1" w:rsidRDefault="00CD0731" w:rsidP="004C7732">
      <w:pPr>
        <w:tabs>
          <w:tab w:val="left" w:pos="3540"/>
        </w:tabs>
        <w:jc w:val="both"/>
        <w:rPr>
          <w:del w:id="1000" w:author="Toky Hajatiana RABOANARY" w:date="2019-07-10T17:13:00Z"/>
          <w:rFonts w:ascii="Calibri" w:hAnsi="Calibri" w:cs="Calibri"/>
          <w:sz w:val="24"/>
          <w:szCs w:val="24"/>
        </w:rPr>
      </w:pPr>
    </w:p>
    <w:p w:rsidR="00CD0731" w:rsidRPr="00602603" w:rsidRDefault="00CD0731" w:rsidP="00D47E7E">
      <w:pPr>
        <w:pStyle w:val="Paragraphedeliste"/>
        <w:numPr>
          <w:ilvl w:val="0"/>
          <w:numId w:val="3"/>
        </w:numPr>
        <w:tabs>
          <w:tab w:val="left" w:pos="3540"/>
        </w:tabs>
        <w:jc w:val="both"/>
        <w:rPr>
          <w:rFonts w:ascii="Calibri" w:hAnsi="Calibri" w:cs="Calibri"/>
          <w:sz w:val="24"/>
          <w:szCs w:val="24"/>
        </w:rPr>
      </w:pPr>
      <w:r w:rsidRPr="00602603">
        <w:rPr>
          <w:rFonts w:ascii="Calibri" w:hAnsi="Calibri" w:cs="Calibri"/>
          <w:sz w:val="24"/>
          <w:szCs w:val="24"/>
        </w:rPr>
        <w:t>Vues dynamiques :</w:t>
      </w:r>
    </w:p>
    <w:p w:rsidR="00CD0731" w:rsidRPr="00602603" w:rsidRDefault="00CD0731" w:rsidP="00151053">
      <w:pPr>
        <w:pStyle w:val="Paragraphedeliste"/>
        <w:numPr>
          <w:ilvl w:val="0"/>
          <w:numId w:val="11"/>
        </w:numPr>
        <w:tabs>
          <w:tab w:val="left" w:pos="3540"/>
        </w:tabs>
        <w:jc w:val="both"/>
        <w:rPr>
          <w:sz w:val="24"/>
          <w:szCs w:val="24"/>
        </w:rPr>
      </w:pPr>
      <w:r w:rsidRPr="00602603">
        <w:rPr>
          <w:rFonts w:ascii="Calibri" w:hAnsi="Calibri" w:cs="Calibri"/>
          <w:sz w:val="24"/>
          <w:szCs w:val="24"/>
        </w:rPr>
        <w:t>Les diagrammes de collaboration décrivent les messages entre objets (liens et int</w:t>
      </w:r>
      <w:r w:rsidRPr="00602603">
        <w:rPr>
          <w:sz w:val="24"/>
          <w:szCs w:val="24"/>
        </w:rPr>
        <w:t>eractions)</w:t>
      </w:r>
    </w:p>
    <w:p w:rsidR="00CD0731" w:rsidRPr="00602603" w:rsidRDefault="00CD0731" w:rsidP="00151053">
      <w:pPr>
        <w:pStyle w:val="Paragraphedeliste"/>
        <w:numPr>
          <w:ilvl w:val="0"/>
          <w:numId w:val="11"/>
        </w:numPr>
        <w:tabs>
          <w:tab w:val="left" w:pos="3540"/>
        </w:tabs>
        <w:jc w:val="both"/>
        <w:rPr>
          <w:sz w:val="24"/>
          <w:szCs w:val="24"/>
        </w:rPr>
      </w:pPr>
      <w:r w:rsidRPr="00602603">
        <w:rPr>
          <w:rFonts w:ascii="Calibri" w:hAnsi="Calibri" w:cs="Calibri"/>
          <w:sz w:val="24"/>
          <w:szCs w:val="24"/>
        </w:rPr>
        <w:t>Les diagrammes d’états-transitions décrivent les différents états d’un objet</w:t>
      </w:r>
    </w:p>
    <w:p w:rsidR="00CD0731" w:rsidRPr="00602603" w:rsidRDefault="00CD0731" w:rsidP="00151053">
      <w:pPr>
        <w:pStyle w:val="Paragraphedeliste"/>
        <w:numPr>
          <w:ilvl w:val="0"/>
          <w:numId w:val="11"/>
        </w:numPr>
        <w:tabs>
          <w:tab w:val="left" w:pos="3540"/>
        </w:tabs>
        <w:jc w:val="both"/>
        <w:rPr>
          <w:sz w:val="24"/>
          <w:szCs w:val="24"/>
        </w:rPr>
      </w:pPr>
      <w:r w:rsidRPr="00602603">
        <w:rPr>
          <w:rFonts w:ascii="Calibri" w:hAnsi="Calibri" w:cs="Calibri"/>
          <w:sz w:val="24"/>
          <w:szCs w:val="24"/>
        </w:rPr>
        <w:t>Les diagrammes d’activités décrivent les comportements d’une opération (en termes d’actions)</w:t>
      </w:r>
    </w:p>
    <w:p w:rsidR="00881158" w:rsidRPr="00602603" w:rsidRDefault="00CD0731" w:rsidP="00151053">
      <w:pPr>
        <w:pStyle w:val="Paragraphedeliste"/>
        <w:numPr>
          <w:ilvl w:val="0"/>
          <w:numId w:val="11"/>
        </w:numPr>
        <w:tabs>
          <w:tab w:val="left" w:pos="3540"/>
        </w:tabs>
        <w:jc w:val="both"/>
        <w:rPr>
          <w:sz w:val="24"/>
          <w:szCs w:val="24"/>
        </w:rPr>
      </w:pPr>
      <w:r w:rsidRPr="00602603">
        <w:rPr>
          <w:rFonts w:ascii="Calibri" w:hAnsi="Calibri" w:cs="Calibri"/>
          <w:sz w:val="24"/>
          <w:szCs w:val="24"/>
        </w:rPr>
        <w:t>Les diagrammes de séquence décrivent de manière temporelle les intera</w:t>
      </w:r>
      <w:r w:rsidRPr="00602603">
        <w:rPr>
          <w:sz w:val="24"/>
          <w:szCs w:val="24"/>
        </w:rPr>
        <w:t>ctions entre objets et acteur</w:t>
      </w:r>
    </w:p>
    <w:p w:rsidR="00CD0731" w:rsidDel="00B911C1" w:rsidRDefault="00CD0731" w:rsidP="004C7732">
      <w:pPr>
        <w:tabs>
          <w:tab w:val="left" w:pos="3540"/>
        </w:tabs>
        <w:jc w:val="both"/>
        <w:rPr>
          <w:del w:id="1001" w:author="Toky Hajatiana RABOANARY" w:date="2019-07-10T17:14:00Z"/>
        </w:rPr>
      </w:pPr>
    </w:p>
    <w:p w:rsidR="00154E28" w:rsidRDefault="00CD0731" w:rsidP="00833071">
      <w:pPr>
        <w:pStyle w:val="Titre4"/>
      </w:pPr>
      <w:bookmarkStart w:id="1002" w:name="_Toc9400127"/>
      <w:r>
        <w:t>Modélisation du système</w:t>
      </w:r>
      <w:bookmarkEnd w:id="1002"/>
    </w:p>
    <w:p w:rsidR="00065FDD" w:rsidRPr="00602603" w:rsidRDefault="00B911C1">
      <w:pPr>
        <w:jc w:val="both"/>
        <w:rPr>
          <w:sz w:val="24"/>
          <w:szCs w:val="24"/>
        </w:rPr>
        <w:pPrChange w:id="1003" w:author="Toky Hajatiana RABOANARY" w:date="2019-07-10T17:14:00Z">
          <w:pPr>
            <w:tabs>
              <w:tab w:val="left" w:pos="3544"/>
            </w:tabs>
            <w:jc w:val="both"/>
          </w:pPr>
        </w:pPrChange>
      </w:pPr>
      <w:ins w:id="1004" w:author="Toky Hajatiana RABOANARY" w:date="2019-07-10T17:14:00Z">
        <w:r>
          <w:rPr>
            <w:sz w:val="24"/>
            <w:szCs w:val="24"/>
          </w:rPr>
          <w:tab/>
        </w:r>
      </w:ins>
      <w:r w:rsidR="00065FDD" w:rsidRPr="00602603">
        <w:rPr>
          <w:sz w:val="24"/>
          <w:szCs w:val="24"/>
        </w:rPr>
        <w:t>Nous allons utiliser quelques diagrammes énumérer ci-dessus pour modéliser notre application.</w:t>
      </w:r>
    </w:p>
    <w:p w:rsidR="009F17DE" w:rsidRDefault="009F17DE" w:rsidP="004C7732">
      <w:pPr>
        <w:tabs>
          <w:tab w:val="left" w:pos="3540"/>
        </w:tabs>
        <w:jc w:val="both"/>
      </w:pPr>
    </w:p>
    <w:p w:rsidR="003476DF" w:rsidRDefault="003476DF" w:rsidP="00151053">
      <w:pPr>
        <w:pStyle w:val="Titre5"/>
        <w:numPr>
          <w:ilvl w:val="0"/>
          <w:numId w:val="51"/>
        </w:numPr>
      </w:pPr>
      <w:bookmarkStart w:id="1005" w:name="_Toc9400128"/>
      <w:r>
        <w:lastRenderedPageBreak/>
        <w:t>Diagramme de classe</w:t>
      </w:r>
      <w:bookmarkEnd w:id="1005"/>
    </w:p>
    <w:p w:rsidR="003476DF" w:rsidRPr="00602603" w:rsidRDefault="00B911C1">
      <w:pPr>
        <w:jc w:val="both"/>
        <w:rPr>
          <w:sz w:val="24"/>
          <w:szCs w:val="24"/>
        </w:rPr>
        <w:pPrChange w:id="1006" w:author="Toky Hajatiana RABOANARY" w:date="2019-07-10T17:14:00Z">
          <w:pPr>
            <w:tabs>
              <w:tab w:val="left" w:pos="3544"/>
            </w:tabs>
            <w:jc w:val="both"/>
          </w:pPr>
        </w:pPrChange>
      </w:pPr>
      <w:ins w:id="1007" w:author="Toky Hajatiana RABOANARY" w:date="2019-07-10T17:14:00Z">
        <w:r>
          <w:rPr>
            <w:sz w:val="24"/>
            <w:szCs w:val="24"/>
          </w:rPr>
          <w:tab/>
        </w:r>
      </w:ins>
      <w:r w:rsidR="003476DF" w:rsidRPr="00602603">
        <w:rPr>
          <w:sz w:val="24"/>
          <w:szCs w:val="24"/>
        </w:rPr>
        <w:t>Le diagramme de classe est l’outil de conception le plus utilisé dans le cadre de la programmation orienté</w:t>
      </w:r>
      <w:ins w:id="1008" w:author="Toky Hajatiana RABOANARY" w:date="2019-07-10T17:14:00Z">
        <w:r>
          <w:rPr>
            <w:sz w:val="24"/>
            <w:szCs w:val="24"/>
          </w:rPr>
          <w:t>e</w:t>
        </w:r>
      </w:ins>
      <w:r w:rsidR="003476DF" w:rsidRPr="00602603">
        <w:rPr>
          <w:sz w:val="24"/>
          <w:szCs w:val="24"/>
        </w:rPr>
        <w:t xml:space="preserve"> objet (POO). Il permet de représenter les différentes classes, avec leurs attributs et méthodes, ainsi que les relations entre celles-ci (héritage, implémentation d’interfaces, appartenance …).</w:t>
      </w:r>
    </w:p>
    <w:p w:rsidR="00833071" w:rsidRDefault="00B911C1" w:rsidP="004C7732">
      <w:pPr>
        <w:tabs>
          <w:tab w:val="left" w:pos="3540"/>
        </w:tabs>
        <w:jc w:val="both"/>
      </w:pPr>
      <w:ins w:id="1009" w:author="Toky Hajatiana RABOANARY" w:date="2019-07-10T17:15:00Z">
        <w:r>
          <w:t>(Tokony halana ilay Visual paradigm Online Express Edition na mentionena izy h</w:t>
        </w:r>
      </w:ins>
      <w:ins w:id="1010" w:author="Toky Hajatiana RABOANARY" w:date="2019-07-10T17:16:00Z">
        <w:r>
          <w:t xml:space="preserve">oe io no nampiasaina nanamboarana </w:t>
        </w:r>
        <w:proofErr w:type="gramStart"/>
        <w:r>
          <w:t>azy </w:t>
        </w:r>
        <w:r>
          <w:sym w:font="Wingdings" w:char="F04A"/>
        </w:r>
        <w:proofErr w:type="gramEnd"/>
        <w:r>
          <w:t xml:space="preserve"> </w:t>
        </w:r>
      </w:ins>
      <w:ins w:id="1011" w:author="Toky Hajatiana RABOANARY" w:date="2019-07-10T17:15:00Z">
        <w:r>
          <w:t>)</w:t>
        </w:r>
      </w:ins>
      <w:ins w:id="1012" w:author="Toky Hajatiana RABOANARY" w:date="2019-07-10T17:16:00Z">
        <w:r>
          <w:t xml:space="preserve"> Ah otrn </w:t>
        </w:r>
      </w:ins>
      <w:ins w:id="1013" w:author="Toky Hajatiana RABOANARY" w:date="2019-07-10T17:17:00Z">
        <w:r>
          <w:t>tsy misy methode ilay Classe-nlah </w:t>
        </w:r>
        <w:r>
          <w:sym w:font="Wingdings" w:char="F04A"/>
        </w:r>
        <w:r>
          <w:t xml:space="preserve"> sao dia asiana na dia fictive ary (na dia tsy nasian-lah ary tan am dev)</w:t>
        </w:r>
      </w:ins>
    </w:p>
    <w:p w:rsidR="003476DF" w:rsidRDefault="00B911C1" w:rsidP="004C7732">
      <w:pPr>
        <w:tabs>
          <w:tab w:val="left" w:pos="3540"/>
        </w:tabs>
        <w:jc w:val="both"/>
      </w:pPr>
      <w:r>
        <w:rPr>
          <w:noProof/>
        </w:rPr>
        <w:drawing>
          <wp:anchor distT="0" distB="0" distL="114300" distR="114300" simplePos="0" relativeHeight="251680768" behindDoc="1" locked="0" layoutInCell="1" allowOverlap="1">
            <wp:simplePos x="0" y="0"/>
            <wp:positionH relativeFrom="column">
              <wp:posOffset>-182245</wp:posOffset>
            </wp:positionH>
            <wp:positionV relativeFrom="paragraph">
              <wp:posOffset>92075</wp:posOffset>
            </wp:positionV>
            <wp:extent cx="4530725" cy="3592195"/>
            <wp:effectExtent l="0" t="0" r="0" b="0"/>
            <wp:wrapTight wrapText="bothSides">
              <wp:wrapPolygon edited="0">
                <wp:start x="0" y="0"/>
                <wp:lineTo x="0" y="21535"/>
                <wp:lineTo x="21555" y="21535"/>
                <wp:lineTo x="21555" y="0"/>
                <wp:lineTo x="0" y="0"/>
              </wp:wrapPolygon>
            </wp:wrapTight>
            <wp:docPr id="46" name="Image 2" descr="C:\Users\ampasampito\Downloads\diagramme-de-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asampito\Downloads\diagramme-de-classe.png"/>
                    <pic:cNvPicPr>
                      <a:picLocks noChangeAspect="1" noChangeArrowheads="1"/>
                    </pic:cNvPicPr>
                  </pic:nvPicPr>
                  <pic:blipFill>
                    <a:blip r:embed="rId98"/>
                    <a:srcRect/>
                    <a:stretch>
                      <a:fillRect/>
                    </a:stretch>
                  </pic:blipFill>
                  <pic:spPr bwMode="auto">
                    <a:xfrm>
                      <a:off x="0" y="0"/>
                      <a:ext cx="4530725" cy="3592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32944" w:rsidRDefault="006160AF" w:rsidP="00732944">
      <w:pPr>
        <w:pStyle w:val="Sous-titre"/>
      </w:pPr>
      <w:bookmarkStart w:id="1014" w:name="_Toc9399916"/>
      <w:r>
        <w:t>Diagramme de classes</w:t>
      </w:r>
      <w:bookmarkEnd w:id="1014"/>
    </w:p>
    <w:p w:rsidR="00732944" w:rsidRPr="00732944" w:rsidRDefault="00732944" w:rsidP="00732944"/>
    <w:p w:rsidR="00693075" w:rsidRDefault="00FF1E34" w:rsidP="00732944">
      <w:pPr>
        <w:pStyle w:val="Titre5"/>
      </w:pPr>
      <w:bookmarkStart w:id="1015" w:name="_Toc9400129"/>
      <w:r>
        <w:t>Diagramme d’activité</w:t>
      </w:r>
      <w:bookmarkEnd w:id="1015"/>
    </w:p>
    <w:p w:rsidR="00693075" w:rsidRPr="00602603" w:rsidRDefault="00B911C1">
      <w:pPr>
        <w:jc w:val="both"/>
        <w:rPr>
          <w:sz w:val="24"/>
          <w:szCs w:val="24"/>
        </w:rPr>
        <w:pPrChange w:id="1016" w:author="Toky Hajatiana RABOANARY" w:date="2019-07-10T17:16:00Z">
          <w:pPr>
            <w:tabs>
              <w:tab w:val="left" w:pos="3544"/>
            </w:tabs>
            <w:jc w:val="both"/>
          </w:pPr>
        </w:pPrChange>
      </w:pPr>
      <w:ins w:id="1017" w:author="Toky Hajatiana RABOANARY" w:date="2019-07-10T17:16:00Z">
        <w:r>
          <w:rPr>
            <w:sz w:val="24"/>
            <w:szCs w:val="24"/>
          </w:rPr>
          <w:tab/>
        </w:r>
      </w:ins>
      <w:r w:rsidR="0021496D" w:rsidRPr="00602603">
        <w:rPr>
          <w:sz w:val="24"/>
          <w:szCs w:val="24"/>
        </w:rPr>
        <w:t xml:space="preserve">Le diagramme d’activité permet de représenter graphiquement le </w:t>
      </w:r>
      <w:ins w:id="1018" w:author="Toky Hajatiana RABOANARY" w:date="2019-07-10T17:16:00Z">
        <w:r>
          <w:rPr>
            <w:sz w:val="24"/>
            <w:szCs w:val="24"/>
          </w:rPr>
          <w:t>« </w:t>
        </w:r>
      </w:ins>
      <w:del w:id="1019" w:author="Toky Hajatiana RABOANARY" w:date="2019-07-10T17:16:00Z">
        <w:r w:rsidR="0021496D" w:rsidRPr="00602603" w:rsidDel="00B911C1">
          <w:rPr>
            <w:sz w:val="24"/>
            <w:szCs w:val="24"/>
          </w:rPr>
          <w:delText>“</w:delText>
        </w:r>
      </w:del>
      <w:r w:rsidR="0021496D" w:rsidRPr="00602603">
        <w:rPr>
          <w:sz w:val="24"/>
          <w:szCs w:val="24"/>
        </w:rPr>
        <w:t>workflow</w:t>
      </w:r>
      <w:ins w:id="1020" w:author="Toky Hajatiana RABOANARY" w:date="2019-07-10T17:16:00Z">
        <w:r>
          <w:rPr>
            <w:sz w:val="24"/>
            <w:szCs w:val="24"/>
          </w:rPr>
          <w:t> »</w:t>
        </w:r>
      </w:ins>
      <w:del w:id="1021" w:author="Toky Hajatiana RABOANARY" w:date="2019-07-10T17:16:00Z">
        <w:r w:rsidR="0021496D" w:rsidRPr="00602603" w:rsidDel="00B911C1">
          <w:rPr>
            <w:sz w:val="24"/>
            <w:szCs w:val="24"/>
          </w:rPr>
          <w:delText>”</w:delText>
        </w:r>
      </w:del>
      <w:r w:rsidR="0021496D" w:rsidRPr="00602603">
        <w:rPr>
          <w:sz w:val="24"/>
          <w:szCs w:val="24"/>
        </w:rPr>
        <w:t xml:space="preserve"> de certaines activités ou fonctionnalités, en représentant les différents états du système par des colonnes sur le diagramme. Les transitions entre états sont ensuite modélisées par un ensemble d'actions et de décisions qui constituent le workflow du système.</w:t>
      </w:r>
    </w:p>
    <w:p w:rsidR="009F17DE" w:rsidRPr="00602603" w:rsidRDefault="00B911C1">
      <w:pPr>
        <w:jc w:val="both"/>
        <w:rPr>
          <w:sz w:val="24"/>
          <w:szCs w:val="24"/>
        </w:rPr>
        <w:pPrChange w:id="1022" w:author="Toky Hajatiana RABOANARY" w:date="2019-07-10T17:18:00Z">
          <w:pPr>
            <w:tabs>
              <w:tab w:val="left" w:pos="3544"/>
            </w:tabs>
            <w:jc w:val="both"/>
          </w:pPr>
        </w:pPrChange>
      </w:pPr>
      <w:ins w:id="1023" w:author="Toky Hajatiana RABOANARY" w:date="2019-07-10T17:17:00Z">
        <w:r>
          <w:rPr>
            <w:sz w:val="24"/>
            <w:szCs w:val="24"/>
          </w:rPr>
          <w:tab/>
        </w:r>
      </w:ins>
      <w:del w:id="1024" w:author="Toky Hajatiana RABOANARY" w:date="2019-07-10T17:17:00Z">
        <w:r w:rsidR="00930AC2" w:rsidRPr="00602603" w:rsidDel="00B911C1">
          <w:rPr>
            <w:sz w:val="24"/>
            <w:szCs w:val="24"/>
          </w:rPr>
          <w:delText>Représentation d</w:delText>
        </w:r>
      </w:del>
      <w:ins w:id="1025" w:author="Toky Hajatiana RABOANARY" w:date="2019-07-10T17:17:00Z">
        <w:r>
          <w:rPr>
            <w:sz w:val="24"/>
            <w:szCs w:val="24"/>
          </w:rPr>
          <w:t>Notre</w:t>
        </w:r>
      </w:ins>
      <w:del w:id="1026" w:author="Toky Hajatiana RABOANARY" w:date="2019-07-10T17:17:00Z">
        <w:r w:rsidR="00930AC2" w:rsidRPr="00602603" w:rsidDel="00B911C1">
          <w:rPr>
            <w:sz w:val="24"/>
            <w:szCs w:val="24"/>
          </w:rPr>
          <w:delText>u</w:delText>
        </w:r>
      </w:del>
      <w:r w:rsidR="00930AC2" w:rsidRPr="00602603">
        <w:rPr>
          <w:sz w:val="24"/>
          <w:szCs w:val="24"/>
        </w:rPr>
        <w:t xml:space="preserve"> diagramme d’activité :</w:t>
      </w:r>
    </w:p>
    <w:p w:rsidR="009F17DE" w:rsidRDefault="00664E5F" w:rsidP="004C7732">
      <w:pPr>
        <w:tabs>
          <w:tab w:val="left" w:pos="3540"/>
        </w:tabs>
        <w:jc w:val="both"/>
      </w:pPr>
      <w:r>
        <w:rPr>
          <w:noProof/>
        </w:rPr>
        <w:lastRenderedPageBreak/>
        <w:drawing>
          <wp:inline distT="0" distB="0" distL="0" distR="0">
            <wp:extent cx="5753100" cy="6629400"/>
            <wp:effectExtent l="19050" t="0" r="0" b="0"/>
            <wp:docPr id="55" name="Image 2" descr="C:\Users\ampasampito\Downloads\diagramme-d-activ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pasampito\Downloads\diagramme-d-activite.png"/>
                    <pic:cNvPicPr>
                      <a:picLocks noChangeAspect="1" noChangeArrowheads="1"/>
                    </pic:cNvPicPr>
                  </pic:nvPicPr>
                  <pic:blipFill>
                    <a:blip r:embed="rId99"/>
                    <a:srcRect/>
                    <a:stretch>
                      <a:fillRect/>
                    </a:stretch>
                  </pic:blipFill>
                  <pic:spPr bwMode="auto">
                    <a:xfrm>
                      <a:off x="0" y="0"/>
                      <a:ext cx="5753100" cy="6629400"/>
                    </a:xfrm>
                    <a:prstGeom prst="rect">
                      <a:avLst/>
                    </a:prstGeom>
                    <a:noFill/>
                    <a:ln w="9525">
                      <a:noFill/>
                      <a:miter lim="800000"/>
                      <a:headEnd/>
                      <a:tailEnd/>
                    </a:ln>
                  </pic:spPr>
                </pic:pic>
              </a:graphicData>
            </a:graphic>
          </wp:inline>
        </w:drawing>
      </w:r>
    </w:p>
    <w:p w:rsidR="006160AF" w:rsidDel="00B911C1" w:rsidRDefault="00664E5F" w:rsidP="00732944">
      <w:pPr>
        <w:pStyle w:val="Sous-titre"/>
        <w:rPr>
          <w:del w:id="1027" w:author="Toky Hajatiana RABOANARY" w:date="2019-07-10T17:18:00Z"/>
        </w:rPr>
      </w:pPr>
      <w:bookmarkStart w:id="1028" w:name="_Toc9399917"/>
      <w:r>
        <w:t>Diagramme d’activité</w:t>
      </w:r>
      <w:bookmarkEnd w:id="1028"/>
    </w:p>
    <w:p w:rsidR="006160AF" w:rsidRDefault="006160AF">
      <w:pPr>
        <w:pStyle w:val="Sous-titre"/>
        <w:pPrChange w:id="1029" w:author="Toky Hajatiana RABOANARY" w:date="2019-07-10T17:18:00Z">
          <w:pPr>
            <w:tabs>
              <w:tab w:val="left" w:pos="3540"/>
            </w:tabs>
            <w:jc w:val="both"/>
          </w:pPr>
        </w:pPrChange>
      </w:pPr>
    </w:p>
    <w:p w:rsidR="00065FDD" w:rsidRDefault="00065FDD" w:rsidP="00732944">
      <w:pPr>
        <w:pStyle w:val="Titre5"/>
      </w:pPr>
      <w:bookmarkStart w:id="1030" w:name="_Toc9400130"/>
      <w:r>
        <w:t>Diagramme de cas d’utilisation</w:t>
      </w:r>
      <w:bookmarkEnd w:id="1030"/>
    </w:p>
    <w:p w:rsidR="00DD5C3B" w:rsidRPr="00602603" w:rsidRDefault="00B911C1">
      <w:pPr>
        <w:jc w:val="both"/>
        <w:rPr>
          <w:sz w:val="24"/>
          <w:szCs w:val="24"/>
        </w:rPr>
        <w:pPrChange w:id="1031" w:author="Toky Hajatiana RABOANARY" w:date="2019-07-10T17:20:00Z">
          <w:pPr>
            <w:tabs>
              <w:tab w:val="left" w:pos="3544"/>
            </w:tabs>
            <w:jc w:val="both"/>
          </w:pPr>
        </w:pPrChange>
      </w:pPr>
      <w:ins w:id="1032" w:author="Toky Hajatiana RABOANARY" w:date="2019-07-10T17:18:00Z">
        <w:r>
          <w:rPr>
            <w:sz w:val="24"/>
            <w:szCs w:val="24"/>
          </w:rPr>
          <w:tab/>
        </w:r>
      </w:ins>
      <w:r w:rsidR="00173346" w:rsidRPr="00602603">
        <w:rPr>
          <w:sz w:val="24"/>
          <w:szCs w:val="24"/>
        </w:rPr>
        <w:t>Un diagramme de cas d’utilisation est une représentation la plus simpliste possible entre un utilisateur et les différents cas d’utilisation auxquels il peut prendre part. Ce diagramme peut</w:t>
      </w:r>
      <w:r w:rsidR="00173346" w:rsidRPr="00173346">
        <w:t xml:space="preserve"> </w:t>
      </w:r>
      <w:r w:rsidR="00173346" w:rsidRPr="00602603">
        <w:rPr>
          <w:sz w:val="24"/>
          <w:szCs w:val="24"/>
        </w:rPr>
        <w:t xml:space="preserve">permettre d’identifier les potentiels utilisateurs d’un système. Il </w:t>
      </w:r>
      <w:del w:id="1033" w:author="Toky Hajatiana RABOANARY" w:date="2019-07-10T17:20:00Z">
        <w:r w:rsidR="00173346" w:rsidRPr="00602603" w:rsidDel="00B911C1">
          <w:rPr>
            <w:sz w:val="24"/>
            <w:szCs w:val="24"/>
          </w:rPr>
          <w:delText xml:space="preserve">permet </w:delText>
        </w:r>
      </w:del>
      <w:ins w:id="1034" w:author="Toky Hajatiana RABOANARY" w:date="2019-07-10T17:20:00Z">
        <w:r>
          <w:rPr>
            <w:sz w:val="24"/>
            <w:szCs w:val="24"/>
          </w:rPr>
          <w:lastRenderedPageBreak/>
          <w:t>montre</w:t>
        </w:r>
        <w:r w:rsidRPr="00602603">
          <w:rPr>
            <w:sz w:val="24"/>
            <w:szCs w:val="24"/>
          </w:rPr>
          <w:t xml:space="preserve"> </w:t>
        </w:r>
      </w:ins>
      <w:r w:rsidR="00173346" w:rsidRPr="00602603">
        <w:rPr>
          <w:sz w:val="24"/>
          <w:szCs w:val="24"/>
        </w:rPr>
        <w:t>également un point de vue plus simple du système</w:t>
      </w:r>
      <w:del w:id="1035" w:author="Toky Hajatiana RABOANARY" w:date="2019-07-10T17:20:00Z">
        <w:r w:rsidR="00173346" w:rsidRPr="00602603" w:rsidDel="00B911C1">
          <w:rPr>
            <w:sz w:val="24"/>
            <w:szCs w:val="24"/>
          </w:rPr>
          <w:delText xml:space="preserve">, </w:delText>
        </w:r>
      </w:del>
      <w:ins w:id="1036" w:author="Toky Hajatiana RABOANARY" w:date="2019-07-10T17:20:00Z">
        <w:r>
          <w:rPr>
            <w:sz w:val="24"/>
            <w:szCs w:val="24"/>
          </w:rPr>
          <w:t xml:space="preserve"> (</w:t>
        </w:r>
      </w:ins>
      <w:del w:id="1037" w:author="Toky Hajatiana RABOANARY" w:date="2019-07-10T17:20:00Z">
        <w:r w:rsidR="00173346" w:rsidRPr="00602603" w:rsidDel="00B911C1">
          <w:rPr>
            <w:sz w:val="24"/>
            <w:szCs w:val="24"/>
          </w:rPr>
          <w:delText xml:space="preserve">utile </w:delText>
        </w:r>
      </w:del>
      <w:ins w:id="1038" w:author="Toky Hajatiana RABOANARY" w:date="2019-07-10T17:20:00Z">
        <w:r>
          <w:rPr>
            <w:sz w:val="24"/>
            <w:szCs w:val="24"/>
          </w:rPr>
          <w:t>U</w:t>
        </w:r>
        <w:r w:rsidRPr="00602603">
          <w:rPr>
            <w:sz w:val="24"/>
            <w:szCs w:val="24"/>
          </w:rPr>
          <w:t xml:space="preserve">tile </w:t>
        </w:r>
      </w:ins>
      <w:r w:rsidR="00173346" w:rsidRPr="00602603">
        <w:rPr>
          <w:sz w:val="24"/>
          <w:szCs w:val="24"/>
        </w:rPr>
        <w:t>par exemple en communiquant avec un client</w:t>
      </w:r>
      <w:ins w:id="1039" w:author="Toky Hajatiana RABOANARY" w:date="2019-07-10T17:20:00Z">
        <w:r>
          <w:rPr>
            <w:sz w:val="24"/>
            <w:szCs w:val="24"/>
          </w:rPr>
          <w:t>)</w:t>
        </w:r>
      </w:ins>
      <w:r w:rsidR="00173346" w:rsidRPr="00602603">
        <w:rPr>
          <w:sz w:val="24"/>
          <w:szCs w:val="24"/>
        </w:rPr>
        <w:t>.</w:t>
      </w:r>
    </w:p>
    <w:p w:rsidR="00756A8A" w:rsidRPr="00756A8A" w:rsidRDefault="005B26D7" w:rsidP="004C7732">
      <w:pPr>
        <w:tabs>
          <w:tab w:val="left" w:pos="3540"/>
        </w:tabs>
        <w:jc w:val="both"/>
        <w:rPr>
          <w:u w:val="single"/>
        </w:rPr>
      </w:pPr>
      <w:r>
        <w:rPr>
          <w:noProof/>
          <w:u w:val="single"/>
        </w:rPr>
        <w:drawing>
          <wp:anchor distT="0" distB="0" distL="114300" distR="114300" simplePos="0" relativeHeight="251679744" behindDoc="1" locked="0" layoutInCell="1" allowOverlap="1">
            <wp:simplePos x="0" y="0"/>
            <wp:positionH relativeFrom="column">
              <wp:posOffset>-394970</wp:posOffset>
            </wp:positionH>
            <wp:positionV relativeFrom="paragraph">
              <wp:posOffset>281940</wp:posOffset>
            </wp:positionV>
            <wp:extent cx="6572250" cy="3800475"/>
            <wp:effectExtent l="19050" t="0" r="0" b="0"/>
            <wp:wrapTight wrapText="bothSides">
              <wp:wrapPolygon edited="0">
                <wp:start x="-63" y="0"/>
                <wp:lineTo x="-63" y="21546"/>
                <wp:lineTo x="21600" y="21546"/>
                <wp:lineTo x="21600" y="0"/>
                <wp:lineTo x="-63" y="0"/>
              </wp:wrapPolygon>
            </wp:wrapTight>
            <wp:docPr id="31" name="Image 1" descr="C:\Users\ampasampito\Downloads\cas-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pasampito\Downloads\cas-d-utilisation.png"/>
                    <pic:cNvPicPr>
                      <a:picLocks noChangeAspect="1" noChangeArrowheads="1"/>
                    </pic:cNvPicPr>
                  </pic:nvPicPr>
                  <pic:blipFill>
                    <a:blip r:embed="rId100"/>
                    <a:srcRect/>
                    <a:stretch>
                      <a:fillRect/>
                    </a:stretch>
                  </pic:blipFill>
                  <pic:spPr bwMode="auto">
                    <a:xfrm>
                      <a:off x="0" y="0"/>
                      <a:ext cx="6572250" cy="3800475"/>
                    </a:xfrm>
                    <a:prstGeom prst="rect">
                      <a:avLst/>
                    </a:prstGeom>
                    <a:noFill/>
                    <a:ln w="9525">
                      <a:noFill/>
                      <a:miter lim="800000"/>
                      <a:headEnd/>
                      <a:tailEnd/>
                    </a:ln>
                  </pic:spPr>
                </pic:pic>
              </a:graphicData>
            </a:graphic>
          </wp:anchor>
        </w:drawing>
      </w:r>
    </w:p>
    <w:p w:rsidR="00756A8A" w:rsidRDefault="005B26D7" w:rsidP="00732944">
      <w:pPr>
        <w:pStyle w:val="Sous-titre"/>
      </w:pPr>
      <w:bookmarkStart w:id="1040" w:name="_Toc9399918"/>
      <w:r>
        <w:t>Diagramme de cas d’utilisation</w:t>
      </w:r>
      <w:bookmarkEnd w:id="1040"/>
    </w:p>
    <w:p w:rsidR="005B26D7" w:rsidRDefault="00B911C1" w:rsidP="004C7732">
      <w:pPr>
        <w:tabs>
          <w:tab w:val="left" w:pos="3540"/>
        </w:tabs>
        <w:jc w:val="both"/>
      </w:pPr>
      <w:ins w:id="1041" w:author="Toky Hajatiana RABOANARY" w:date="2019-07-10T17:22:00Z">
        <w:r>
          <w:t>(Ahoana tsara ny hevitra tianlah ho tenenina amin’io Extend io </w:t>
        </w:r>
        <w:proofErr w:type="gramStart"/>
        <w:r>
          <w:t>? </w:t>
        </w:r>
        <w:r>
          <w:sym w:font="Wingdings" w:char="F04A"/>
        </w:r>
        <w:proofErr w:type="gramEnd"/>
        <w:r>
          <w:t xml:space="preserve"> )</w:t>
        </w:r>
      </w:ins>
    </w:p>
    <w:p w:rsidR="00756A8A" w:rsidRDefault="0021496D" w:rsidP="00732944">
      <w:pPr>
        <w:pStyle w:val="Titre5"/>
      </w:pPr>
      <w:bookmarkStart w:id="1042" w:name="_Toc9400131"/>
      <w:r>
        <w:t>Diagramme de déploiement</w:t>
      </w:r>
      <w:bookmarkEnd w:id="1042"/>
    </w:p>
    <w:p w:rsidR="00756A8A" w:rsidRPr="00602603" w:rsidRDefault="0021496D">
      <w:pPr>
        <w:ind w:firstLine="708"/>
        <w:jc w:val="both"/>
        <w:rPr>
          <w:sz w:val="24"/>
          <w:szCs w:val="24"/>
        </w:rPr>
        <w:pPrChange w:id="1043" w:author="Toky Hajatiana RABOANARY" w:date="2019-07-10T17:22:00Z">
          <w:pPr>
            <w:tabs>
              <w:tab w:val="left" w:pos="3544"/>
            </w:tabs>
            <w:jc w:val="both"/>
          </w:pPr>
        </w:pPrChange>
      </w:pPr>
      <w:r w:rsidRPr="00602603">
        <w:rPr>
          <w:sz w:val="24"/>
          <w:szCs w:val="24"/>
        </w:rPr>
        <w:t>Un diagramme de déploiement représente le déploiement physique des différents modules du système. Par exemple, pour un site web, les différents modules pourraient être le serveur web, un serveur d’application, une base de données … Le diagramme permet de représenter la façon dont ces modules sont connectés.</w:t>
      </w:r>
    </w:p>
    <w:p w:rsidR="00756A8A" w:rsidRDefault="0021496D" w:rsidP="004C7732">
      <w:pPr>
        <w:tabs>
          <w:tab w:val="left" w:pos="3540"/>
        </w:tabs>
        <w:jc w:val="both"/>
      </w:pPr>
      <w:r>
        <w:rPr>
          <w:noProof/>
        </w:rPr>
        <w:drawing>
          <wp:inline distT="0" distB="0" distL="0" distR="0">
            <wp:extent cx="5105400" cy="1628775"/>
            <wp:effectExtent l="19050" t="0" r="0" b="0"/>
            <wp:docPr id="58" name="Image 4" descr="C:\Users\ampasampito\Downloads\Drawing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pasampito\Downloads\Drawing0 (1).png"/>
                    <pic:cNvPicPr>
                      <a:picLocks noChangeAspect="1" noChangeArrowheads="1"/>
                    </pic:cNvPicPr>
                  </pic:nvPicPr>
                  <pic:blipFill>
                    <a:blip r:embed="rId101"/>
                    <a:srcRect/>
                    <a:stretch>
                      <a:fillRect/>
                    </a:stretch>
                  </pic:blipFill>
                  <pic:spPr bwMode="auto">
                    <a:xfrm>
                      <a:off x="0" y="0"/>
                      <a:ext cx="5105400" cy="1628775"/>
                    </a:xfrm>
                    <a:prstGeom prst="rect">
                      <a:avLst/>
                    </a:prstGeom>
                    <a:noFill/>
                    <a:ln w="9525">
                      <a:noFill/>
                      <a:miter lim="800000"/>
                      <a:headEnd/>
                      <a:tailEnd/>
                    </a:ln>
                  </pic:spPr>
                </pic:pic>
              </a:graphicData>
            </a:graphic>
          </wp:inline>
        </w:drawing>
      </w:r>
    </w:p>
    <w:p w:rsidR="00756A8A" w:rsidRDefault="0021496D" w:rsidP="00E81D1F">
      <w:pPr>
        <w:pStyle w:val="Sous-titre"/>
      </w:pPr>
      <w:bookmarkStart w:id="1044" w:name="_Toc9399919"/>
      <w:r>
        <w:lastRenderedPageBreak/>
        <w:t>Diagramme de déploiement</w:t>
      </w:r>
      <w:bookmarkEnd w:id="1044"/>
      <w:ins w:id="1045" w:author="Toky Hajatiana RABOANARY" w:date="2019-07-10T17:23:00Z">
        <w:r w:rsidR="00B911C1">
          <w:t xml:space="preserve"> (</w:t>
        </w:r>
        <w:r w:rsidR="006109ED">
          <w:t>Izay diagramme ho ampiasaina ihany presentena etsy ambony lets</w:t>
        </w:r>
      </w:ins>
      <w:ins w:id="1046" w:author="Toky Hajatiana RABOANARY" w:date="2019-07-10T17:24:00Z">
        <w:r w:rsidR="006109ED">
          <w:t> </w:t>
        </w:r>
        <w:r w:rsidR="006109ED">
          <w:sym w:font="Wingdings" w:char="F04A"/>
        </w:r>
        <w:r w:rsidR="006109ED">
          <w:t xml:space="preserve"> ohatran ‘izay ihany koa ny eny amin’ny présentation des méthodes et outils </w:t>
        </w:r>
      </w:ins>
    </w:p>
    <w:p w:rsidR="00756A8A" w:rsidRDefault="00451A59" w:rsidP="00732944">
      <w:pPr>
        <w:pStyle w:val="Titre3"/>
      </w:pPr>
      <w:bookmarkStart w:id="1047" w:name="_Toc9400132"/>
      <w:r>
        <w:t>ETAT DU PROJET</w:t>
      </w:r>
      <w:bookmarkEnd w:id="1047"/>
      <w:ins w:id="1048" w:author="Toky Hajatiana RABOANARY" w:date="2019-07-10T17:25:00Z">
        <w:r w:rsidR="006109ED">
          <w:t xml:space="preserve"> (… ilay diagramme isankarazany ireny ao anatin’ny analyse ireny … tokony mandeha alohan’ny </w:t>
        </w:r>
      </w:ins>
      <w:ins w:id="1049" w:author="Toky Hajatiana RABOANARY" w:date="2019-07-10T17:26:00Z">
        <w:r w:rsidR="006109ED">
          <w:t>reseka interface sy ny code …</w:t>
        </w:r>
      </w:ins>
      <w:ins w:id="1050" w:author="Toky Hajatiana RABOANARY" w:date="2019-07-10T17:25:00Z">
        <w:r w:rsidR="006109ED">
          <w:t>)</w:t>
        </w:r>
      </w:ins>
    </w:p>
    <w:p w:rsidR="00451A59" w:rsidRDefault="00451A59" w:rsidP="00732944">
      <w:pPr>
        <w:pStyle w:val="Titre4"/>
        <w:numPr>
          <w:ilvl w:val="0"/>
          <w:numId w:val="52"/>
        </w:numPr>
      </w:pPr>
      <w:bookmarkStart w:id="1051" w:name="_Toc9400133"/>
      <w:r>
        <w:t>MISE EN PLACE</w:t>
      </w:r>
      <w:bookmarkEnd w:id="1051"/>
    </w:p>
    <w:p w:rsidR="006109ED" w:rsidRDefault="006109ED" w:rsidP="006109ED">
      <w:pPr>
        <w:ind w:firstLine="708"/>
        <w:jc w:val="both"/>
        <w:rPr>
          <w:ins w:id="1052" w:author="Toky Hajatiana RABOANARY" w:date="2019-07-10T17:27:00Z"/>
          <w:sz w:val="24"/>
          <w:szCs w:val="24"/>
        </w:rPr>
      </w:pPr>
      <w:ins w:id="1053" w:author="Toky Hajatiana RABOANARY" w:date="2019-07-10T17:28:00Z">
        <w:r>
          <w:rPr>
            <w:sz w:val="24"/>
            <w:szCs w:val="24"/>
          </w:rPr>
          <w:t>(Ito resaka ito no voamaika tena tokony atao eny aloha …. Ao anatin’ny presentation generale du projet …)</w:t>
        </w:r>
      </w:ins>
    </w:p>
    <w:p w:rsidR="00451A59" w:rsidRPr="00602603" w:rsidRDefault="00451A59">
      <w:pPr>
        <w:ind w:firstLine="708"/>
        <w:jc w:val="both"/>
        <w:rPr>
          <w:sz w:val="24"/>
          <w:szCs w:val="24"/>
        </w:rPr>
        <w:pPrChange w:id="1054" w:author="Toky Hajatiana RABOANARY" w:date="2019-07-10T17:26:00Z">
          <w:pPr>
            <w:tabs>
              <w:tab w:val="left" w:pos="3544"/>
            </w:tabs>
            <w:jc w:val="both"/>
          </w:pPr>
        </w:pPrChange>
      </w:pPr>
      <w:r w:rsidRPr="00602603">
        <w:rPr>
          <w:sz w:val="24"/>
          <w:szCs w:val="24"/>
        </w:rPr>
        <w:t>Dans cette section, nous allons parler de l’historique du projet. En effet, avant le développement proprement dit d’une application informatique, plusieurs étapes sont nécessaires afin de respecter les exigences de l’utilisateur.</w:t>
      </w:r>
    </w:p>
    <w:p w:rsidR="00451A59" w:rsidRPr="00602603" w:rsidRDefault="00451A59">
      <w:pPr>
        <w:ind w:firstLine="708"/>
        <w:jc w:val="both"/>
        <w:rPr>
          <w:sz w:val="24"/>
          <w:szCs w:val="24"/>
        </w:rPr>
        <w:pPrChange w:id="1055" w:author="Toky Hajatiana RABOANARY" w:date="2019-07-10T17:26:00Z">
          <w:pPr>
            <w:tabs>
              <w:tab w:val="left" w:pos="3544"/>
            </w:tabs>
            <w:jc w:val="both"/>
          </w:pPr>
        </w:pPrChange>
      </w:pPr>
      <w:r w:rsidRPr="00602603">
        <w:rPr>
          <w:sz w:val="24"/>
          <w:szCs w:val="24"/>
        </w:rPr>
        <w:t>Pour cela, il faut commencer par définir les besoins futurs des utilisateurs.</w:t>
      </w:r>
    </w:p>
    <w:p w:rsidR="00451A59" w:rsidRPr="00602603" w:rsidRDefault="00451A59">
      <w:pPr>
        <w:ind w:firstLine="708"/>
        <w:jc w:val="both"/>
        <w:rPr>
          <w:sz w:val="24"/>
          <w:szCs w:val="24"/>
        </w:rPr>
        <w:pPrChange w:id="1056" w:author="Toky Hajatiana RABOANARY" w:date="2019-07-10T17:27:00Z">
          <w:pPr>
            <w:tabs>
              <w:tab w:val="left" w:pos="3544"/>
            </w:tabs>
            <w:jc w:val="both"/>
          </w:pPr>
        </w:pPrChange>
      </w:pPr>
      <w:r w:rsidRPr="00602603">
        <w:rPr>
          <w:sz w:val="24"/>
          <w:szCs w:val="24"/>
        </w:rPr>
        <w:t>La collecte des informations commence donc par une réunion d’enquête entre les parties prenantes du projet. Ainsi, pour bien comprendre les besoins de l’utilisateur, nous avons utilisé la méthode du « Kick-off meeting ».</w:t>
      </w:r>
      <w:ins w:id="1057" w:author="Toky Hajatiana RABOANARY" w:date="2019-07-10T17:29:00Z">
        <w:r w:rsidR="006109ED">
          <w:rPr>
            <w:sz w:val="24"/>
            <w:szCs w:val="24"/>
          </w:rPr>
          <w:t xml:space="preserve"> (Vous n’avez pas parler de cela dans la partie methode … [si je ne me trompe </w:t>
        </w:r>
        <w:proofErr w:type="gramStart"/>
        <w:r w:rsidR="006109ED">
          <w:rPr>
            <w:sz w:val="24"/>
            <w:szCs w:val="24"/>
          </w:rPr>
          <w:t>pas ]</w:t>
        </w:r>
        <w:proofErr w:type="gramEnd"/>
        <w:r w:rsidR="006109ED">
          <w:rPr>
            <w:sz w:val="24"/>
            <w:szCs w:val="24"/>
          </w:rPr>
          <w:t>)</w:t>
        </w:r>
      </w:ins>
    </w:p>
    <w:p w:rsidR="00451A59" w:rsidRPr="00602603" w:rsidRDefault="00451A59">
      <w:pPr>
        <w:ind w:firstLine="360"/>
        <w:jc w:val="both"/>
        <w:rPr>
          <w:sz w:val="24"/>
          <w:szCs w:val="24"/>
        </w:rPr>
        <w:pPrChange w:id="1058" w:author="Toky Hajatiana RABOANARY" w:date="2019-07-10T17:30:00Z">
          <w:pPr>
            <w:tabs>
              <w:tab w:val="left" w:pos="3544"/>
            </w:tabs>
            <w:jc w:val="both"/>
          </w:pPr>
        </w:pPrChange>
      </w:pPr>
      <w:r w:rsidRPr="00602603">
        <w:rPr>
          <w:sz w:val="24"/>
          <w:szCs w:val="24"/>
        </w:rPr>
        <w:t>Cette méthode a pour objectif d’allier l’efficacité et la simplicité en quelques étapes qui sont</w:t>
      </w:r>
      <w:del w:id="1059" w:author="Toky Hajatiana RABOANARY" w:date="2019-07-10T17:30:00Z">
        <w:r w:rsidRPr="00602603" w:rsidDel="006109ED">
          <w:rPr>
            <w:sz w:val="24"/>
            <w:szCs w:val="24"/>
          </w:rPr>
          <w:delText xml:space="preserve"> </w:delText>
        </w:r>
      </w:del>
      <w:ins w:id="1060" w:author="Toky Hajatiana RABOANARY" w:date="2019-07-10T17:30:00Z">
        <w:r w:rsidR="006109ED">
          <w:rPr>
            <w:sz w:val="24"/>
            <w:szCs w:val="24"/>
          </w:rPr>
          <w:t> :</w:t>
        </w:r>
      </w:ins>
      <w:del w:id="1061" w:author="Toky Hajatiana RABOANARY" w:date="2019-07-10T17:30:00Z">
        <w:r w:rsidRPr="00602603" w:rsidDel="006109ED">
          <w:rPr>
            <w:sz w:val="24"/>
            <w:szCs w:val="24"/>
          </w:rPr>
          <w:delText>:</w:delText>
        </w:r>
      </w:del>
    </w:p>
    <w:p w:rsidR="00451A59" w:rsidRPr="00602603" w:rsidRDefault="00451A59" w:rsidP="00151053">
      <w:pPr>
        <w:pStyle w:val="Paragraphedeliste"/>
        <w:numPr>
          <w:ilvl w:val="0"/>
          <w:numId w:val="11"/>
        </w:numPr>
        <w:tabs>
          <w:tab w:val="left" w:pos="3540"/>
        </w:tabs>
        <w:jc w:val="both"/>
        <w:rPr>
          <w:rFonts w:ascii="Calibri" w:hAnsi="Calibri" w:cs="Calibri"/>
          <w:sz w:val="24"/>
          <w:szCs w:val="24"/>
        </w:rPr>
      </w:pPr>
      <w:r w:rsidRPr="00602603">
        <w:rPr>
          <w:rFonts w:ascii="Calibri" w:hAnsi="Calibri" w:cs="Calibri"/>
          <w:sz w:val="24"/>
          <w:szCs w:val="24"/>
        </w:rPr>
        <w:t>Introduction</w:t>
      </w:r>
      <w:ins w:id="1062" w:author="Toky Hajatiana RABOANARY" w:date="2019-07-10T17:30:00Z">
        <w:r w:rsidR="006109ED">
          <w:rPr>
            <w:rFonts w:ascii="Calibri" w:hAnsi="Calibri" w:cs="Calibri"/>
            <w:sz w:val="24"/>
            <w:szCs w:val="24"/>
          </w:rPr>
          <w:t>,</w:t>
        </w:r>
      </w:ins>
      <w:del w:id="1063" w:author="Toky Hajatiana RABOANARY" w:date="2019-07-10T17:30:00Z">
        <w:r w:rsidRPr="00602603" w:rsidDel="006109ED">
          <w:rPr>
            <w:rFonts w:ascii="Calibri" w:hAnsi="Calibri" w:cs="Calibri"/>
            <w:sz w:val="24"/>
            <w:szCs w:val="24"/>
          </w:rPr>
          <w:delText xml:space="preserve"> ;</w:delText>
        </w:r>
      </w:del>
    </w:p>
    <w:p w:rsidR="00451A59" w:rsidRPr="00602603" w:rsidRDefault="00451A59" w:rsidP="00151053">
      <w:pPr>
        <w:pStyle w:val="Paragraphedeliste"/>
        <w:numPr>
          <w:ilvl w:val="0"/>
          <w:numId w:val="11"/>
        </w:numPr>
        <w:tabs>
          <w:tab w:val="left" w:pos="3540"/>
        </w:tabs>
        <w:jc w:val="both"/>
        <w:rPr>
          <w:rFonts w:ascii="Calibri" w:hAnsi="Calibri" w:cs="Calibri"/>
          <w:sz w:val="24"/>
          <w:szCs w:val="24"/>
        </w:rPr>
      </w:pPr>
      <w:r w:rsidRPr="00602603">
        <w:rPr>
          <w:rFonts w:ascii="Calibri" w:hAnsi="Calibri" w:cs="Calibri"/>
          <w:sz w:val="24"/>
          <w:szCs w:val="24"/>
        </w:rPr>
        <w:t>Ordre du jour</w:t>
      </w:r>
      <w:ins w:id="1064" w:author="Toky Hajatiana RABOANARY" w:date="2019-07-10T17:30:00Z">
        <w:r w:rsidR="006109ED">
          <w:rPr>
            <w:rFonts w:ascii="Calibri" w:hAnsi="Calibri" w:cs="Calibri"/>
            <w:sz w:val="24"/>
            <w:szCs w:val="24"/>
          </w:rPr>
          <w:t>,</w:t>
        </w:r>
      </w:ins>
      <w:del w:id="1065" w:author="Toky Hajatiana RABOANARY" w:date="2019-07-10T17:30:00Z">
        <w:r w:rsidRPr="00602603" w:rsidDel="006109ED">
          <w:rPr>
            <w:rFonts w:ascii="Calibri" w:hAnsi="Calibri" w:cs="Calibri"/>
            <w:sz w:val="24"/>
            <w:szCs w:val="24"/>
          </w:rPr>
          <w:delText xml:space="preserve"> ;</w:delText>
        </w:r>
      </w:del>
    </w:p>
    <w:p w:rsidR="00451A59" w:rsidRPr="00602603" w:rsidRDefault="00451A59" w:rsidP="00151053">
      <w:pPr>
        <w:pStyle w:val="Paragraphedeliste"/>
        <w:numPr>
          <w:ilvl w:val="0"/>
          <w:numId w:val="11"/>
        </w:numPr>
        <w:tabs>
          <w:tab w:val="left" w:pos="3540"/>
        </w:tabs>
        <w:jc w:val="both"/>
        <w:rPr>
          <w:rFonts w:ascii="Calibri" w:hAnsi="Calibri" w:cs="Calibri"/>
          <w:sz w:val="24"/>
          <w:szCs w:val="24"/>
        </w:rPr>
      </w:pPr>
      <w:r w:rsidRPr="00602603">
        <w:rPr>
          <w:rFonts w:ascii="Calibri" w:hAnsi="Calibri" w:cs="Calibri"/>
          <w:sz w:val="24"/>
          <w:szCs w:val="24"/>
        </w:rPr>
        <w:t>Le contexte et les objectifs</w:t>
      </w:r>
      <w:ins w:id="1066" w:author="Toky Hajatiana RABOANARY" w:date="2019-07-10T17:30:00Z">
        <w:r w:rsidR="006109ED">
          <w:rPr>
            <w:rFonts w:ascii="Calibri" w:hAnsi="Calibri" w:cs="Calibri"/>
            <w:sz w:val="24"/>
            <w:szCs w:val="24"/>
          </w:rPr>
          <w:t>,</w:t>
        </w:r>
      </w:ins>
      <w:del w:id="1067" w:author="Toky Hajatiana RABOANARY" w:date="2019-07-10T17:30:00Z">
        <w:r w:rsidRPr="00602603" w:rsidDel="006109ED">
          <w:rPr>
            <w:rFonts w:ascii="Calibri" w:hAnsi="Calibri" w:cs="Calibri"/>
            <w:sz w:val="24"/>
            <w:szCs w:val="24"/>
          </w:rPr>
          <w:delText xml:space="preserve"> ;</w:delText>
        </w:r>
      </w:del>
    </w:p>
    <w:p w:rsidR="00451A59" w:rsidRPr="00602603" w:rsidRDefault="00451A59" w:rsidP="00151053">
      <w:pPr>
        <w:pStyle w:val="Paragraphedeliste"/>
        <w:numPr>
          <w:ilvl w:val="0"/>
          <w:numId w:val="11"/>
        </w:numPr>
        <w:tabs>
          <w:tab w:val="left" w:pos="3540"/>
        </w:tabs>
        <w:jc w:val="both"/>
        <w:rPr>
          <w:rFonts w:ascii="Calibri" w:hAnsi="Calibri" w:cs="Calibri"/>
          <w:sz w:val="24"/>
          <w:szCs w:val="24"/>
        </w:rPr>
      </w:pPr>
      <w:r w:rsidRPr="00602603">
        <w:rPr>
          <w:rFonts w:ascii="Calibri" w:hAnsi="Calibri" w:cs="Calibri"/>
          <w:sz w:val="24"/>
          <w:szCs w:val="24"/>
        </w:rPr>
        <w:t>Les grandes phases du projet</w:t>
      </w:r>
      <w:ins w:id="1068" w:author="Toky Hajatiana RABOANARY" w:date="2019-07-10T17:30:00Z">
        <w:r w:rsidR="006109ED">
          <w:rPr>
            <w:rFonts w:ascii="Calibri" w:hAnsi="Calibri" w:cs="Calibri"/>
            <w:sz w:val="24"/>
            <w:szCs w:val="24"/>
          </w:rPr>
          <w:t>,</w:t>
        </w:r>
      </w:ins>
      <w:del w:id="1069" w:author="Toky Hajatiana RABOANARY" w:date="2019-07-10T17:30:00Z">
        <w:r w:rsidRPr="00602603" w:rsidDel="006109ED">
          <w:rPr>
            <w:rFonts w:ascii="Calibri" w:hAnsi="Calibri" w:cs="Calibri"/>
            <w:sz w:val="24"/>
            <w:szCs w:val="24"/>
          </w:rPr>
          <w:delText xml:space="preserve"> ;</w:delText>
        </w:r>
      </w:del>
    </w:p>
    <w:p w:rsidR="00451A59" w:rsidRPr="00602603" w:rsidRDefault="00451A59" w:rsidP="00151053">
      <w:pPr>
        <w:pStyle w:val="Paragraphedeliste"/>
        <w:numPr>
          <w:ilvl w:val="0"/>
          <w:numId w:val="11"/>
        </w:numPr>
        <w:tabs>
          <w:tab w:val="left" w:pos="3540"/>
        </w:tabs>
        <w:jc w:val="both"/>
        <w:rPr>
          <w:sz w:val="24"/>
          <w:szCs w:val="24"/>
        </w:rPr>
      </w:pPr>
      <w:r w:rsidRPr="00602603">
        <w:rPr>
          <w:rFonts w:ascii="Calibri" w:hAnsi="Calibri" w:cs="Calibri"/>
          <w:sz w:val="24"/>
          <w:szCs w:val="24"/>
        </w:rPr>
        <w:t>L’échange ent</w:t>
      </w:r>
      <w:r w:rsidRPr="00602603">
        <w:rPr>
          <w:sz w:val="24"/>
          <w:szCs w:val="24"/>
        </w:rPr>
        <w:t>re les participants</w:t>
      </w:r>
      <w:ins w:id="1070" w:author="Toky Hajatiana RABOANARY" w:date="2019-07-10T17:30:00Z">
        <w:r w:rsidR="006109ED">
          <w:rPr>
            <w:sz w:val="24"/>
            <w:szCs w:val="24"/>
          </w:rPr>
          <w:t>,</w:t>
        </w:r>
      </w:ins>
      <w:del w:id="1071" w:author="Toky Hajatiana RABOANARY" w:date="2019-07-10T17:30:00Z">
        <w:r w:rsidRPr="00602603" w:rsidDel="006109ED">
          <w:rPr>
            <w:sz w:val="24"/>
            <w:szCs w:val="24"/>
          </w:rPr>
          <w:delText xml:space="preserve"> ;</w:delText>
        </w:r>
      </w:del>
    </w:p>
    <w:p w:rsidR="00451A59" w:rsidRPr="00602603" w:rsidRDefault="00451A59" w:rsidP="00151053">
      <w:pPr>
        <w:pStyle w:val="Paragraphedeliste"/>
        <w:numPr>
          <w:ilvl w:val="0"/>
          <w:numId w:val="11"/>
        </w:numPr>
        <w:tabs>
          <w:tab w:val="left" w:pos="3540"/>
        </w:tabs>
        <w:jc w:val="both"/>
        <w:rPr>
          <w:rFonts w:ascii="Calibri" w:hAnsi="Calibri" w:cs="Calibri"/>
          <w:sz w:val="24"/>
          <w:szCs w:val="24"/>
        </w:rPr>
      </w:pPr>
      <w:r w:rsidRPr="00602603">
        <w:rPr>
          <w:rFonts w:ascii="Calibri" w:hAnsi="Calibri" w:cs="Calibri"/>
          <w:sz w:val="24"/>
          <w:szCs w:val="24"/>
        </w:rPr>
        <w:t>L’élaboration du planning</w:t>
      </w:r>
      <w:ins w:id="1072" w:author="Toky Hajatiana RABOANARY" w:date="2019-07-10T17:30:00Z">
        <w:r w:rsidR="006109ED">
          <w:rPr>
            <w:rFonts w:ascii="Calibri" w:hAnsi="Calibri" w:cs="Calibri"/>
            <w:sz w:val="24"/>
            <w:szCs w:val="24"/>
          </w:rPr>
          <w:t>,</w:t>
        </w:r>
      </w:ins>
      <w:del w:id="1073" w:author="Toky Hajatiana RABOANARY" w:date="2019-07-10T17:30:00Z">
        <w:r w:rsidRPr="00602603" w:rsidDel="006109ED">
          <w:rPr>
            <w:rFonts w:ascii="Calibri" w:hAnsi="Calibri" w:cs="Calibri"/>
            <w:sz w:val="24"/>
            <w:szCs w:val="24"/>
          </w:rPr>
          <w:delText xml:space="preserve"> ;</w:delText>
        </w:r>
      </w:del>
    </w:p>
    <w:p w:rsidR="00451A59" w:rsidRPr="00602603" w:rsidRDefault="00451A59" w:rsidP="00151053">
      <w:pPr>
        <w:pStyle w:val="Paragraphedeliste"/>
        <w:numPr>
          <w:ilvl w:val="0"/>
          <w:numId w:val="11"/>
        </w:numPr>
        <w:tabs>
          <w:tab w:val="left" w:pos="3540"/>
        </w:tabs>
        <w:jc w:val="both"/>
        <w:rPr>
          <w:rFonts w:ascii="Calibri" w:hAnsi="Calibri" w:cs="Calibri"/>
          <w:sz w:val="24"/>
          <w:szCs w:val="24"/>
        </w:rPr>
      </w:pPr>
      <w:r w:rsidRPr="00602603">
        <w:rPr>
          <w:rFonts w:ascii="Calibri" w:hAnsi="Calibri" w:cs="Calibri"/>
          <w:sz w:val="24"/>
          <w:szCs w:val="24"/>
        </w:rPr>
        <w:t>Les prochaines réunions.</w:t>
      </w:r>
    </w:p>
    <w:p w:rsidR="00451A59" w:rsidRPr="00602603" w:rsidRDefault="00451A59">
      <w:pPr>
        <w:ind w:firstLine="360"/>
        <w:jc w:val="both"/>
        <w:rPr>
          <w:sz w:val="24"/>
          <w:szCs w:val="24"/>
        </w:rPr>
        <w:pPrChange w:id="1074" w:author="Toky Hajatiana RABOANARY" w:date="2019-07-10T17:30:00Z">
          <w:pPr>
            <w:tabs>
              <w:tab w:val="left" w:pos="3544"/>
            </w:tabs>
            <w:jc w:val="both"/>
          </w:pPr>
        </w:pPrChange>
      </w:pPr>
      <w:r w:rsidRPr="00602603">
        <w:rPr>
          <w:sz w:val="24"/>
          <w:szCs w:val="24"/>
        </w:rPr>
        <w:t>Ensuite</w:t>
      </w:r>
      <w:ins w:id="1075" w:author="Toky Hajatiana RABOANARY" w:date="2019-07-10T17:30:00Z">
        <w:r w:rsidR="006109ED">
          <w:rPr>
            <w:sz w:val="24"/>
            <w:szCs w:val="24"/>
          </w:rPr>
          <w:t>,</w:t>
        </w:r>
      </w:ins>
      <w:r w:rsidRPr="00602603">
        <w:rPr>
          <w:sz w:val="24"/>
          <w:szCs w:val="24"/>
        </w:rPr>
        <w:t xml:space="preserve"> pour suivre l’évolution du projet et garantir la cohérence avec la demande initiale, nous nous somme</w:t>
      </w:r>
      <w:ins w:id="1076" w:author="Toky Hajatiana RABOANARY" w:date="2019-07-10T17:31:00Z">
        <w:r w:rsidR="006109ED">
          <w:rPr>
            <w:sz w:val="24"/>
            <w:szCs w:val="24"/>
          </w:rPr>
          <w:t>s</w:t>
        </w:r>
      </w:ins>
      <w:r w:rsidRPr="00602603">
        <w:rPr>
          <w:sz w:val="24"/>
          <w:szCs w:val="24"/>
        </w:rPr>
        <w:t xml:space="preserve"> tourné</w:t>
      </w:r>
      <w:ins w:id="1077" w:author="Toky Hajatiana RABOANARY" w:date="2019-07-10T17:30:00Z">
        <w:r w:rsidR="006109ED">
          <w:rPr>
            <w:sz w:val="24"/>
            <w:szCs w:val="24"/>
          </w:rPr>
          <w:t>s</w:t>
        </w:r>
      </w:ins>
      <w:r w:rsidRPr="00602603">
        <w:rPr>
          <w:sz w:val="24"/>
          <w:szCs w:val="24"/>
        </w:rPr>
        <w:t xml:space="preserve"> vers un schéma d'organisation de développement de produit nommé « SCRUM ». Cette méthode dont on va expliquer en détails plus bas dans ce chapitre va découper le projet en livrables.</w:t>
      </w:r>
      <w:ins w:id="1078" w:author="Toky Hajatiana RABOANARY" w:date="2019-07-10T17:31:00Z">
        <w:r w:rsidR="006109ED">
          <w:rPr>
            <w:sz w:val="24"/>
            <w:szCs w:val="24"/>
          </w:rPr>
          <w:t xml:space="preserve"> (C’est où ?)</w:t>
        </w:r>
      </w:ins>
    </w:p>
    <w:p w:rsidR="00451A59" w:rsidDel="006109ED" w:rsidRDefault="00451A59" w:rsidP="004C7732">
      <w:pPr>
        <w:tabs>
          <w:tab w:val="left" w:pos="3540"/>
        </w:tabs>
        <w:jc w:val="both"/>
        <w:rPr>
          <w:del w:id="1079" w:author="Toky Hajatiana RABOANARY" w:date="2019-07-10T17:32:00Z"/>
        </w:rPr>
      </w:pPr>
    </w:p>
    <w:p w:rsidR="00451A59" w:rsidRDefault="00451A59" w:rsidP="00732944">
      <w:pPr>
        <w:pStyle w:val="Titre4"/>
      </w:pPr>
      <w:bookmarkStart w:id="1080" w:name="_Toc9400134"/>
      <w:r>
        <w:lastRenderedPageBreak/>
        <w:t>BILAN PROJET</w:t>
      </w:r>
      <w:bookmarkEnd w:id="1080"/>
      <w:ins w:id="1081" w:author="Toky Hajatiana RABOANARY" w:date="2019-07-10T17:32:00Z">
        <w:r w:rsidR="006109ED">
          <w:t xml:space="preserve"> (Ca c’est la </w:t>
        </w:r>
        <w:proofErr w:type="gramStart"/>
        <w:r w:rsidR="006109ED">
          <w:t>discussion </w:t>
        </w:r>
        <w:r w:rsidR="006109ED">
          <w:sym w:font="Wingdings" w:char="F04A"/>
        </w:r>
        <w:proofErr w:type="gramEnd"/>
        <w:r w:rsidR="006109ED">
          <w:t xml:space="preserve"> )</w:t>
        </w:r>
      </w:ins>
    </w:p>
    <w:p w:rsidR="004E6DB0" w:rsidRPr="00602603" w:rsidRDefault="004E6DB0" w:rsidP="00151053">
      <w:pPr>
        <w:pStyle w:val="Paragraphedeliste"/>
        <w:numPr>
          <w:ilvl w:val="0"/>
          <w:numId w:val="12"/>
        </w:numPr>
        <w:tabs>
          <w:tab w:val="left" w:pos="3540"/>
        </w:tabs>
        <w:jc w:val="both"/>
        <w:rPr>
          <w:sz w:val="24"/>
          <w:szCs w:val="24"/>
        </w:rPr>
      </w:pPr>
      <w:r w:rsidRPr="00602603">
        <w:rPr>
          <w:sz w:val="24"/>
          <w:szCs w:val="24"/>
        </w:rPr>
        <w:t>Analyse des succès et difficultés</w:t>
      </w:r>
    </w:p>
    <w:p w:rsidR="008626FB" w:rsidRPr="00602603" w:rsidRDefault="006109ED">
      <w:pPr>
        <w:jc w:val="both"/>
        <w:rPr>
          <w:sz w:val="24"/>
          <w:szCs w:val="24"/>
        </w:rPr>
        <w:pPrChange w:id="1082" w:author="Toky Hajatiana RABOANARY" w:date="2019-07-10T17:32:00Z">
          <w:pPr>
            <w:tabs>
              <w:tab w:val="left" w:pos="3544"/>
            </w:tabs>
            <w:jc w:val="both"/>
          </w:pPr>
        </w:pPrChange>
      </w:pPr>
      <w:ins w:id="1083" w:author="Toky Hajatiana RABOANARY" w:date="2019-07-10T17:32:00Z">
        <w:r>
          <w:rPr>
            <w:sz w:val="24"/>
            <w:szCs w:val="24"/>
          </w:rPr>
          <w:tab/>
        </w:r>
      </w:ins>
      <w:r w:rsidR="008626FB" w:rsidRPr="00602603">
        <w:rPr>
          <w:sz w:val="24"/>
          <w:szCs w:val="24"/>
        </w:rPr>
        <w:t xml:space="preserve">Durant la réalisation du projet, plusieurs </w:t>
      </w:r>
      <w:del w:id="1084" w:author="Toky Hajatiana RABOANARY" w:date="2019-07-10T17:32:00Z">
        <w:r w:rsidR="008626FB" w:rsidRPr="00602603" w:rsidDel="006109ED">
          <w:rPr>
            <w:sz w:val="24"/>
            <w:szCs w:val="24"/>
          </w:rPr>
          <w:delText xml:space="preserve">évènements </w:delText>
        </w:r>
      </w:del>
      <w:ins w:id="1085" w:author="Toky Hajatiana RABOANARY" w:date="2019-07-10T17:32:00Z">
        <w:r w:rsidRPr="00602603">
          <w:rPr>
            <w:sz w:val="24"/>
            <w:szCs w:val="24"/>
          </w:rPr>
          <w:t>év</w:t>
        </w:r>
        <w:r>
          <w:rPr>
            <w:sz w:val="24"/>
            <w:szCs w:val="24"/>
          </w:rPr>
          <w:t>é</w:t>
        </w:r>
        <w:r w:rsidRPr="00602603">
          <w:rPr>
            <w:sz w:val="24"/>
            <w:szCs w:val="24"/>
          </w:rPr>
          <w:t xml:space="preserve">nements </w:t>
        </w:r>
      </w:ins>
      <w:r w:rsidR="008626FB" w:rsidRPr="00602603">
        <w:rPr>
          <w:sz w:val="24"/>
          <w:szCs w:val="24"/>
        </w:rPr>
        <w:t xml:space="preserve">ou </w:t>
      </w:r>
      <w:del w:id="1086" w:author="Toky Hajatiana RABOANARY" w:date="2019-07-10T17:39:00Z">
        <w:r w:rsidR="008626FB" w:rsidRPr="00602603" w:rsidDel="00AA32C3">
          <w:rPr>
            <w:sz w:val="24"/>
            <w:szCs w:val="24"/>
          </w:rPr>
          <w:delText>contraintes inattendus</w:delText>
        </w:r>
      </w:del>
      <w:ins w:id="1087" w:author="Toky Hajatiana RABOANARY" w:date="2019-07-10T17:39:00Z">
        <w:r w:rsidR="00AA32C3" w:rsidRPr="00602603">
          <w:rPr>
            <w:sz w:val="24"/>
            <w:szCs w:val="24"/>
          </w:rPr>
          <w:t>contraintes inattendues</w:t>
        </w:r>
      </w:ins>
      <w:r w:rsidR="008626FB" w:rsidRPr="00602603">
        <w:rPr>
          <w:sz w:val="24"/>
          <w:szCs w:val="24"/>
        </w:rPr>
        <w:t xml:space="preserve"> ont permis de forger nos acquis en termes de gestion de projet mais aussi de nous développer en tant que personne face aux blocages.</w:t>
      </w:r>
    </w:p>
    <w:p w:rsidR="008626FB" w:rsidRPr="00602603" w:rsidRDefault="006109ED">
      <w:pPr>
        <w:jc w:val="both"/>
        <w:rPr>
          <w:sz w:val="24"/>
          <w:szCs w:val="24"/>
        </w:rPr>
        <w:pPrChange w:id="1088" w:author="Toky Hajatiana RABOANARY" w:date="2019-07-10T17:33:00Z">
          <w:pPr>
            <w:tabs>
              <w:tab w:val="left" w:pos="3544"/>
            </w:tabs>
            <w:jc w:val="both"/>
          </w:pPr>
        </w:pPrChange>
      </w:pPr>
      <w:ins w:id="1089" w:author="Toky Hajatiana RABOANARY" w:date="2019-07-10T17:32:00Z">
        <w:r>
          <w:rPr>
            <w:sz w:val="24"/>
            <w:szCs w:val="24"/>
          </w:rPr>
          <w:tab/>
        </w:r>
      </w:ins>
      <w:r w:rsidR="008626FB" w:rsidRPr="00602603">
        <w:rPr>
          <w:sz w:val="24"/>
          <w:szCs w:val="24"/>
        </w:rPr>
        <w:t>En effet, en tant que débutant dans le domaine de la gestion de projet, notre souhait est de tout finir dans les délais. Or</w:t>
      </w:r>
      <w:ins w:id="1090" w:author="Toky Hajatiana RABOANARY" w:date="2019-07-10T17:33:00Z">
        <w:r>
          <w:rPr>
            <w:sz w:val="24"/>
            <w:szCs w:val="24"/>
          </w:rPr>
          <w:t>,</w:t>
        </w:r>
      </w:ins>
      <w:r w:rsidR="008626FB" w:rsidRPr="00602603">
        <w:rPr>
          <w:sz w:val="24"/>
          <w:szCs w:val="24"/>
        </w:rPr>
        <w:t xml:space="preserve"> le pilotage d’un projet nécessite une réflexion du chef de projet afin de mieux organiser le planning. Nous avons donc appris à organiser le planning dans le temps, d’identifier les besoins puis de reformuler la solution adéquate réparti</w:t>
      </w:r>
      <w:ins w:id="1091" w:author="Toky Hajatiana RABOANARY" w:date="2019-07-10T17:34:00Z">
        <w:r w:rsidR="00AA32C3">
          <w:rPr>
            <w:sz w:val="24"/>
            <w:szCs w:val="24"/>
          </w:rPr>
          <w:t>e</w:t>
        </w:r>
      </w:ins>
      <w:del w:id="1092" w:author="Toky Hajatiana RABOANARY" w:date="2019-07-10T17:34:00Z">
        <w:r w:rsidR="008626FB" w:rsidRPr="00602603" w:rsidDel="00AA32C3">
          <w:rPr>
            <w:sz w:val="24"/>
            <w:szCs w:val="24"/>
          </w:rPr>
          <w:delText>s</w:delText>
        </w:r>
      </w:del>
      <w:r w:rsidR="008626FB" w:rsidRPr="00602603">
        <w:rPr>
          <w:sz w:val="24"/>
          <w:szCs w:val="24"/>
        </w:rPr>
        <w:t xml:space="preserve"> dans un calendrier de projet.</w:t>
      </w:r>
    </w:p>
    <w:p w:rsidR="008626FB" w:rsidRPr="00602603" w:rsidRDefault="00AA32C3">
      <w:pPr>
        <w:jc w:val="both"/>
        <w:rPr>
          <w:sz w:val="24"/>
          <w:szCs w:val="24"/>
        </w:rPr>
        <w:pPrChange w:id="1093" w:author="Toky Hajatiana RABOANARY" w:date="2019-07-10T17:35:00Z">
          <w:pPr>
            <w:tabs>
              <w:tab w:val="left" w:pos="3544"/>
            </w:tabs>
            <w:jc w:val="both"/>
          </w:pPr>
        </w:pPrChange>
      </w:pPr>
      <w:ins w:id="1094" w:author="Toky Hajatiana RABOANARY" w:date="2019-07-10T17:34:00Z">
        <w:r>
          <w:rPr>
            <w:sz w:val="24"/>
            <w:szCs w:val="24"/>
          </w:rPr>
          <w:tab/>
        </w:r>
      </w:ins>
      <w:r w:rsidR="008626FB" w:rsidRPr="00602603">
        <w:rPr>
          <w:sz w:val="24"/>
          <w:szCs w:val="24"/>
        </w:rPr>
        <w:t>En tant que développeur, faire face à des contraintes ou blocages techniques renforce la personnalité et nous permet de gagner en expérience. Voici la liste (non exhaustive) des difficultés et succès que nous avons rencontrés durant notre stage et qui nous ont permis de nous améliorer en tant que développeur :</w:t>
      </w:r>
    </w:p>
    <w:p w:rsidR="009F2862" w:rsidRPr="00602603" w:rsidRDefault="009F2862" w:rsidP="00D47E7E">
      <w:pPr>
        <w:pStyle w:val="Paragraphedeliste"/>
        <w:numPr>
          <w:ilvl w:val="0"/>
          <w:numId w:val="3"/>
        </w:numPr>
        <w:tabs>
          <w:tab w:val="left" w:pos="3540"/>
        </w:tabs>
        <w:jc w:val="both"/>
        <w:rPr>
          <w:sz w:val="24"/>
          <w:szCs w:val="24"/>
        </w:rPr>
      </w:pPr>
      <w:r w:rsidRPr="00AA32C3">
        <w:rPr>
          <w:rFonts w:ascii="Calibri" w:hAnsi="Calibri" w:cs="Calibri"/>
          <w:b/>
          <w:sz w:val="24"/>
          <w:szCs w:val="24"/>
          <w:rPrChange w:id="1095" w:author="Toky Hajatiana RABOANARY" w:date="2019-07-10T17:37:00Z">
            <w:rPr>
              <w:rFonts w:ascii="Calibri" w:hAnsi="Calibri" w:cs="Calibri"/>
              <w:sz w:val="24"/>
              <w:szCs w:val="24"/>
            </w:rPr>
          </w:rPrChange>
        </w:rPr>
        <w:t>Planification du projet :</w:t>
      </w:r>
      <w:r w:rsidRPr="00602603">
        <w:rPr>
          <w:rFonts w:ascii="Calibri" w:hAnsi="Calibri" w:cs="Calibri"/>
          <w:sz w:val="24"/>
          <w:szCs w:val="24"/>
        </w:rPr>
        <w:t xml:space="preserve"> Organiser le planning du projet dans le temps</w:t>
      </w:r>
      <w:r w:rsidRPr="00602603">
        <w:rPr>
          <w:sz w:val="24"/>
          <w:szCs w:val="24"/>
        </w:rPr>
        <w:t xml:space="preserve"> afin de respecter les délais de réalisation. La solution résidait dans l’utilisation d’un Framework de gestion de projet (SCRUM) qui sera détaillé plus bas dans ce chapitre.</w:t>
      </w:r>
    </w:p>
    <w:p w:rsidR="009F2862" w:rsidRPr="00602603" w:rsidRDefault="009F2862" w:rsidP="00D47E7E">
      <w:pPr>
        <w:pStyle w:val="Paragraphedeliste"/>
        <w:numPr>
          <w:ilvl w:val="0"/>
          <w:numId w:val="3"/>
        </w:numPr>
        <w:tabs>
          <w:tab w:val="left" w:pos="3540"/>
        </w:tabs>
        <w:jc w:val="both"/>
        <w:rPr>
          <w:sz w:val="24"/>
          <w:szCs w:val="24"/>
        </w:rPr>
      </w:pPr>
      <w:r w:rsidRPr="00AA32C3">
        <w:rPr>
          <w:rFonts w:ascii="Calibri" w:hAnsi="Calibri" w:cs="Calibri"/>
          <w:b/>
          <w:sz w:val="24"/>
          <w:szCs w:val="24"/>
          <w:rPrChange w:id="1096" w:author="Toky Hajatiana RABOANARY" w:date="2019-07-10T17:37:00Z">
            <w:rPr>
              <w:rFonts w:ascii="Calibri" w:hAnsi="Calibri" w:cs="Calibri"/>
              <w:sz w:val="24"/>
              <w:szCs w:val="24"/>
            </w:rPr>
          </w:rPrChange>
        </w:rPr>
        <w:t>Intégration du Framework dans la solution existante :</w:t>
      </w:r>
      <w:r w:rsidRPr="00602603">
        <w:rPr>
          <w:rFonts w:ascii="Calibri" w:hAnsi="Calibri" w:cs="Calibri"/>
          <w:sz w:val="24"/>
          <w:szCs w:val="24"/>
        </w:rPr>
        <w:t xml:space="preserve"> Assurer l’interaction du </w:t>
      </w:r>
      <w:r w:rsidRPr="00602603">
        <w:rPr>
          <w:sz w:val="24"/>
          <w:szCs w:val="24"/>
        </w:rPr>
        <w:t>module avec l’application déjà existante (configuration de la base de données, restriction de l’accès).</w:t>
      </w:r>
    </w:p>
    <w:p w:rsidR="009F2862" w:rsidRPr="00602603" w:rsidRDefault="009F2862" w:rsidP="00D47E7E">
      <w:pPr>
        <w:pStyle w:val="Paragraphedeliste"/>
        <w:numPr>
          <w:ilvl w:val="0"/>
          <w:numId w:val="3"/>
        </w:numPr>
        <w:tabs>
          <w:tab w:val="left" w:pos="3540"/>
        </w:tabs>
        <w:jc w:val="both"/>
        <w:rPr>
          <w:sz w:val="24"/>
          <w:szCs w:val="24"/>
        </w:rPr>
      </w:pPr>
      <w:r w:rsidRPr="00AA32C3">
        <w:rPr>
          <w:rFonts w:ascii="Calibri" w:hAnsi="Calibri" w:cs="Calibri"/>
          <w:b/>
          <w:sz w:val="24"/>
          <w:szCs w:val="24"/>
          <w:rPrChange w:id="1097" w:author="Toky Hajatiana RABOANARY" w:date="2019-07-10T17:38:00Z">
            <w:rPr>
              <w:rFonts w:ascii="Calibri" w:hAnsi="Calibri" w:cs="Calibri"/>
              <w:sz w:val="24"/>
              <w:szCs w:val="24"/>
            </w:rPr>
          </w:rPrChange>
        </w:rPr>
        <w:t>Gestion du versioning :</w:t>
      </w:r>
      <w:r w:rsidRPr="00602603">
        <w:rPr>
          <w:rFonts w:ascii="Calibri" w:hAnsi="Calibri" w:cs="Calibri"/>
          <w:sz w:val="24"/>
          <w:szCs w:val="24"/>
        </w:rPr>
        <w:t xml:space="preserve"> </w:t>
      </w:r>
      <w:del w:id="1098" w:author="Toky Hajatiana RABOANARY" w:date="2019-07-10T17:36:00Z">
        <w:r w:rsidRPr="00602603" w:rsidDel="00AA32C3">
          <w:rPr>
            <w:rFonts w:ascii="Calibri" w:hAnsi="Calibri" w:cs="Calibri"/>
            <w:sz w:val="24"/>
            <w:szCs w:val="24"/>
          </w:rPr>
          <w:delText xml:space="preserve">Auto </w:delText>
        </w:r>
      </w:del>
      <w:ins w:id="1099" w:author="Toky Hajatiana RABOANARY" w:date="2019-07-10T17:36:00Z">
        <w:r w:rsidR="00AA32C3" w:rsidRPr="00602603">
          <w:rPr>
            <w:rFonts w:ascii="Calibri" w:hAnsi="Calibri" w:cs="Calibri"/>
            <w:sz w:val="24"/>
            <w:szCs w:val="24"/>
          </w:rPr>
          <w:t>Auto</w:t>
        </w:r>
        <w:r w:rsidR="00AA32C3">
          <w:rPr>
            <w:rFonts w:ascii="Calibri" w:hAnsi="Calibri" w:cs="Calibri"/>
            <w:sz w:val="24"/>
            <w:szCs w:val="24"/>
          </w:rPr>
          <w:t>-</w:t>
        </w:r>
      </w:ins>
      <w:r w:rsidRPr="00602603">
        <w:rPr>
          <w:rFonts w:ascii="Calibri" w:hAnsi="Calibri" w:cs="Calibri"/>
          <w:sz w:val="24"/>
          <w:szCs w:val="24"/>
        </w:rPr>
        <w:t>formation sur git mais surtout la gestion des branches durant le développement.</w:t>
      </w:r>
    </w:p>
    <w:p w:rsidR="009F2862" w:rsidRPr="00602603" w:rsidRDefault="009F2862" w:rsidP="00D47E7E">
      <w:pPr>
        <w:pStyle w:val="Paragraphedeliste"/>
        <w:numPr>
          <w:ilvl w:val="0"/>
          <w:numId w:val="3"/>
        </w:numPr>
        <w:tabs>
          <w:tab w:val="left" w:pos="3540"/>
        </w:tabs>
        <w:jc w:val="both"/>
        <w:rPr>
          <w:sz w:val="24"/>
          <w:szCs w:val="24"/>
        </w:rPr>
      </w:pPr>
      <w:r w:rsidRPr="00AA32C3">
        <w:rPr>
          <w:rFonts w:ascii="Calibri" w:hAnsi="Calibri" w:cs="Calibri"/>
          <w:b/>
          <w:sz w:val="24"/>
          <w:szCs w:val="24"/>
          <w:rPrChange w:id="1100" w:author="Toky Hajatiana RABOANARY" w:date="2019-07-10T17:38:00Z">
            <w:rPr>
              <w:rFonts w:ascii="Calibri" w:hAnsi="Calibri" w:cs="Calibri"/>
              <w:sz w:val="24"/>
              <w:szCs w:val="24"/>
            </w:rPr>
          </w:rPrChange>
        </w:rPr>
        <w:t>Utilisation de l’API de Google :</w:t>
      </w:r>
      <w:r w:rsidRPr="00602603">
        <w:rPr>
          <w:rFonts w:ascii="Calibri" w:hAnsi="Calibri" w:cs="Calibri"/>
          <w:sz w:val="24"/>
          <w:szCs w:val="24"/>
        </w:rPr>
        <w:t xml:space="preserve"> La nou</w:t>
      </w:r>
      <w:r w:rsidRPr="00602603">
        <w:rPr>
          <w:sz w:val="24"/>
          <w:szCs w:val="24"/>
        </w:rPr>
        <w:t xml:space="preserve">velle politique de Google qui consiste à facturer l’utilisation de ces APIs n’a pas rendu </w:t>
      </w:r>
      <w:del w:id="1101" w:author="Toky Hajatiana RABOANARY" w:date="2019-07-10T17:37:00Z">
        <w:r w:rsidRPr="00602603" w:rsidDel="00AA32C3">
          <w:rPr>
            <w:sz w:val="24"/>
            <w:szCs w:val="24"/>
          </w:rPr>
          <w:delText xml:space="preserve">ma </w:delText>
        </w:r>
      </w:del>
      <w:ins w:id="1102" w:author="Toky Hajatiana RABOANARY" w:date="2019-07-10T17:37:00Z">
        <w:r w:rsidR="00AA32C3">
          <w:rPr>
            <w:sz w:val="24"/>
            <w:szCs w:val="24"/>
          </w:rPr>
          <w:t>notre</w:t>
        </w:r>
        <w:r w:rsidR="00AA32C3" w:rsidRPr="00602603">
          <w:rPr>
            <w:sz w:val="24"/>
            <w:szCs w:val="24"/>
          </w:rPr>
          <w:t xml:space="preserve"> </w:t>
        </w:r>
      </w:ins>
      <w:r w:rsidRPr="00602603">
        <w:rPr>
          <w:sz w:val="24"/>
          <w:szCs w:val="24"/>
        </w:rPr>
        <w:t xml:space="preserve">tâche facile. En effet, </w:t>
      </w:r>
      <w:del w:id="1103" w:author="Toky Hajatiana RABOANARY" w:date="2019-07-10T17:37:00Z">
        <w:r w:rsidRPr="00602603" w:rsidDel="00AA32C3">
          <w:rPr>
            <w:sz w:val="24"/>
            <w:szCs w:val="24"/>
          </w:rPr>
          <w:delText xml:space="preserve">je </w:delText>
        </w:r>
      </w:del>
      <w:ins w:id="1104" w:author="Toky Hajatiana RABOANARY" w:date="2019-07-10T17:37:00Z">
        <w:r w:rsidR="00AA32C3">
          <w:rPr>
            <w:sz w:val="24"/>
            <w:szCs w:val="24"/>
          </w:rPr>
          <w:t>on a</w:t>
        </w:r>
        <w:r w:rsidR="00AA32C3" w:rsidRPr="00602603">
          <w:rPr>
            <w:sz w:val="24"/>
            <w:szCs w:val="24"/>
          </w:rPr>
          <w:t xml:space="preserve"> </w:t>
        </w:r>
      </w:ins>
      <w:r w:rsidRPr="00602603">
        <w:rPr>
          <w:sz w:val="24"/>
          <w:szCs w:val="24"/>
        </w:rPr>
        <w:t>d</w:t>
      </w:r>
      <w:ins w:id="1105" w:author="Toky Hajatiana RABOANARY" w:date="2019-07-10T17:37:00Z">
        <w:r w:rsidR="00AA32C3">
          <w:rPr>
            <w:sz w:val="24"/>
            <w:szCs w:val="24"/>
          </w:rPr>
          <w:t>û</w:t>
        </w:r>
      </w:ins>
      <w:del w:id="1106" w:author="Toky Hajatiana RABOANARY" w:date="2019-07-10T17:37:00Z">
        <w:r w:rsidRPr="00602603" w:rsidDel="00AA32C3">
          <w:rPr>
            <w:sz w:val="24"/>
            <w:szCs w:val="24"/>
          </w:rPr>
          <w:delText>evais</w:delText>
        </w:r>
      </w:del>
      <w:r w:rsidRPr="00602603">
        <w:rPr>
          <w:sz w:val="24"/>
          <w:szCs w:val="24"/>
        </w:rPr>
        <w:t xml:space="preserve"> paramétrer les comptes de facturation de la clé</w:t>
      </w:r>
      <w:ins w:id="1107" w:author="Toky Hajatiana RABOANARY" w:date="2019-07-10T17:37:00Z">
        <w:r w:rsidR="00AA32C3">
          <w:rPr>
            <w:sz w:val="24"/>
            <w:szCs w:val="24"/>
          </w:rPr>
          <w:t>e</w:t>
        </w:r>
      </w:ins>
      <w:r w:rsidRPr="00602603">
        <w:rPr>
          <w:sz w:val="24"/>
          <w:szCs w:val="24"/>
        </w:rPr>
        <w:t xml:space="preserve"> dans Google Cloud </w:t>
      </w:r>
      <w:del w:id="1108" w:author="Toky Hajatiana RABOANARY" w:date="2019-07-10T17:37:00Z">
        <w:r w:rsidRPr="00602603" w:rsidDel="00AA32C3">
          <w:rPr>
            <w:sz w:val="24"/>
            <w:szCs w:val="24"/>
          </w:rPr>
          <w:delText>plateform</w:delText>
        </w:r>
      </w:del>
      <w:ins w:id="1109" w:author="Toky Hajatiana RABOANARY" w:date="2019-07-10T17:37:00Z">
        <w:r w:rsidR="00AA32C3" w:rsidRPr="00602603">
          <w:rPr>
            <w:sz w:val="24"/>
            <w:szCs w:val="24"/>
          </w:rPr>
          <w:t>Platform</w:t>
        </w:r>
      </w:ins>
      <w:r w:rsidRPr="00602603">
        <w:rPr>
          <w:sz w:val="24"/>
          <w:szCs w:val="24"/>
        </w:rPr>
        <w:t>.</w:t>
      </w:r>
    </w:p>
    <w:p w:rsidR="004E6DB0" w:rsidRPr="00602603" w:rsidRDefault="009F2862" w:rsidP="00D47E7E">
      <w:pPr>
        <w:pStyle w:val="Paragraphedeliste"/>
        <w:numPr>
          <w:ilvl w:val="0"/>
          <w:numId w:val="3"/>
        </w:numPr>
        <w:tabs>
          <w:tab w:val="left" w:pos="3540"/>
        </w:tabs>
        <w:jc w:val="both"/>
        <w:rPr>
          <w:sz w:val="24"/>
          <w:szCs w:val="24"/>
        </w:rPr>
      </w:pPr>
      <w:r w:rsidRPr="00AA32C3">
        <w:rPr>
          <w:rFonts w:ascii="Calibri" w:hAnsi="Calibri" w:cs="Calibri"/>
          <w:b/>
          <w:sz w:val="24"/>
          <w:szCs w:val="24"/>
          <w:rPrChange w:id="1110" w:author="Toky Hajatiana RABOANARY" w:date="2019-07-10T17:38:00Z">
            <w:rPr>
              <w:rFonts w:ascii="Calibri" w:hAnsi="Calibri" w:cs="Calibri"/>
              <w:sz w:val="24"/>
              <w:szCs w:val="24"/>
            </w:rPr>
          </w:rPrChange>
        </w:rPr>
        <w:t>Soutien</w:t>
      </w:r>
      <w:del w:id="1111" w:author="Toky Hajatiana RABOANARY" w:date="2019-07-10T17:37:00Z">
        <w:r w:rsidRPr="00AA32C3" w:rsidDel="00AA32C3">
          <w:rPr>
            <w:rFonts w:ascii="Calibri" w:hAnsi="Calibri" w:cs="Calibri"/>
            <w:b/>
            <w:sz w:val="24"/>
            <w:szCs w:val="24"/>
            <w:rPrChange w:id="1112" w:author="Toky Hajatiana RABOANARY" w:date="2019-07-10T17:38:00Z">
              <w:rPr>
                <w:rFonts w:ascii="Calibri" w:hAnsi="Calibri" w:cs="Calibri"/>
                <w:sz w:val="24"/>
                <w:szCs w:val="24"/>
              </w:rPr>
            </w:rPrChange>
          </w:rPr>
          <w:delText>t</w:delText>
        </w:r>
      </w:del>
      <w:r w:rsidRPr="00AA32C3">
        <w:rPr>
          <w:rFonts w:ascii="Calibri" w:hAnsi="Calibri" w:cs="Calibri"/>
          <w:b/>
          <w:sz w:val="24"/>
          <w:szCs w:val="24"/>
          <w:rPrChange w:id="1113" w:author="Toky Hajatiana RABOANARY" w:date="2019-07-10T17:38:00Z">
            <w:rPr>
              <w:rFonts w:ascii="Calibri" w:hAnsi="Calibri" w:cs="Calibri"/>
              <w:sz w:val="24"/>
              <w:szCs w:val="24"/>
            </w:rPr>
          </w:rPrChange>
        </w:rPr>
        <w:t xml:space="preserve"> des collaborateurs :</w:t>
      </w:r>
      <w:r w:rsidRPr="00602603">
        <w:rPr>
          <w:rFonts w:ascii="Calibri" w:hAnsi="Calibri" w:cs="Calibri"/>
          <w:sz w:val="24"/>
          <w:szCs w:val="24"/>
        </w:rPr>
        <w:t xml:space="preserve"> Malgré les difficult</w:t>
      </w:r>
      <w:r w:rsidRPr="00602603">
        <w:rPr>
          <w:sz w:val="24"/>
          <w:szCs w:val="24"/>
        </w:rPr>
        <w:t>és rencontrées (techniques ou non) durant la réalisation du projet, les blocages ne duraient jamais car on favorise la collaboration entre les collaborateurs dans la société.</w:t>
      </w:r>
    </w:p>
    <w:p w:rsidR="00451A59" w:rsidDel="00AA32C3" w:rsidRDefault="00451A59" w:rsidP="004C7732">
      <w:pPr>
        <w:tabs>
          <w:tab w:val="left" w:pos="3540"/>
        </w:tabs>
        <w:jc w:val="both"/>
        <w:rPr>
          <w:del w:id="1114" w:author="Toky Hajatiana RABOANARY" w:date="2019-07-10T17:38:00Z"/>
        </w:rPr>
      </w:pPr>
    </w:p>
    <w:p w:rsidR="000936DF" w:rsidRDefault="00C70CA9" w:rsidP="00732944">
      <w:pPr>
        <w:pStyle w:val="Titre3"/>
      </w:pPr>
      <w:bookmarkStart w:id="1115" w:name="_Toc9400135"/>
      <w:r>
        <w:t>LA GESTION QUALITES</w:t>
      </w:r>
      <w:bookmarkEnd w:id="1115"/>
    </w:p>
    <w:p w:rsidR="00C70CA9" w:rsidRDefault="00B62557" w:rsidP="00732944">
      <w:pPr>
        <w:pStyle w:val="Titre4"/>
        <w:numPr>
          <w:ilvl w:val="0"/>
          <w:numId w:val="53"/>
        </w:numPr>
      </w:pPr>
      <w:bookmarkStart w:id="1116" w:name="_Toc9400136"/>
      <w:r>
        <w:t>Définition</w:t>
      </w:r>
      <w:r w:rsidR="00C70CA9">
        <w:t xml:space="preserve"> de la qualité</w:t>
      </w:r>
      <w:bookmarkEnd w:id="1116"/>
    </w:p>
    <w:p w:rsidR="00C70CA9" w:rsidRPr="00602603" w:rsidRDefault="00C70CA9">
      <w:pPr>
        <w:spacing w:after="201"/>
        <w:ind w:left="36" w:firstLine="672"/>
        <w:jc w:val="both"/>
        <w:rPr>
          <w:rFonts w:eastAsia="Calibri"/>
          <w:sz w:val="24"/>
          <w:szCs w:val="24"/>
          <w:lang w:eastAsia="en-US"/>
        </w:rPr>
        <w:pPrChange w:id="1117" w:author="Toky Hajatiana RABOANARY" w:date="2019-07-10T17:39:00Z">
          <w:pPr>
            <w:spacing w:after="201"/>
            <w:ind w:left="36" w:right="824"/>
            <w:jc w:val="both"/>
          </w:pPr>
        </w:pPrChange>
      </w:pPr>
      <w:r w:rsidRPr="00602603">
        <w:rPr>
          <w:rFonts w:eastAsia="Calibri"/>
          <w:sz w:val="24"/>
          <w:szCs w:val="24"/>
          <w:lang w:eastAsia="en-US"/>
        </w:rPr>
        <w:t xml:space="preserve">La qualité est définie comme étant l’ensemble des caractéristiques matérielles et immatérielles pour satisfaire les besoins des consommateurs. Notons que les consommateurs désignent les individus qui achètent les produits qu’ils soient matériels ou immatérielles. </w:t>
      </w:r>
    </w:p>
    <w:p w:rsidR="00C70CA9" w:rsidRPr="00602603" w:rsidRDefault="00C70CA9" w:rsidP="00D47E7E">
      <w:pPr>
        <w:numPr>
          <w:ilvl w:val="0"/>
          <w:numId w:val="10"/>
        </w:numPr>
        <w:spacing w:after="0"/>
        <w:contextualSpacing/>
        <w:jc w:val="both"/>
        <w:rPr>
          <w:sz w:val="24"/>
          <w:szCs w:val="24"/>
        </w:rPr>
      </w:pPr>
      <w:r w:rsidRPr="00602603">
        <w:rPr>
          <w:sz w:val="24"/>
          <w:szCs w:val="24"/>
        </w:rPr>
        <w:lastRenderedPageBreak/>
        <w:t xml:space="preserve">La qualité commerciale </w:t>
      </w:r>
    </w:p>
    <w:p w:rsidR="00C70CA9" w:rsidRPr="00602603" w:rsidRDefault="00C70CA9" w:rsidP="00D47E7E">
      <w:pPr>
        <w:numPr>
          <w:ilvl w:val="0"/>
          <w:numId w:val="10"/>
        </w:numPr>
        <w:spacing w:after="160"/>
        <w:ind w:right="4"/>
        <w:contextualSpacing/>
        <w:jc w:val="both"/>
        <w:rPr>
          <w:sz w:val="24"/>
          <w:szCs w:val="24"/>
        </w:rPr>
      </w:pPr>
      <w:r w:rsidRPr="00602603">
        <w:rPr>
          <w:sz w:val="24"/>
          <w:szCs w:val="24"/>
        </w:rPr>
        <w:t xml:space="preserve">La qualité technique </w:t>
      </w:r>
    </w:p>
    <w:p w:rsidR="00C70CA9" w:rsidRPr="00602603" w:rsidRDefault="00AA32C3" w:rsidP="004C7732">
      <w:pPr>
        <w:tabs>
          <w:tab w:val="left" w:pos="3540"/>
        </w:tabs>
        <w:jc w:val="both"/>
        <w:rPr>
          <w:sz w:val="24"/>
          <w:szCs w:val="24"/>
        </w:rPr>
      </w:pPr>
      <w:ins w:id="1118" w:author="Toky Hajatiana RABOANARY" w:date="2019-07-10T17:40:00Z">
        <w:r>
          <w:rPr>
            <w:sz w:val="24"/>
            <w:szCs w:val="24"/>
          </w:rPr>
          <w:t>(</w:t>
        </w:r>
        <w:proofErr w:type="gramStart"/>
        <w:r>
          <w:rPr>
            <w:sz w:val="24"/>
            <w:szCs w:val="24"/>
          </w:rPr>
          <w:t>ohatran</w:t>
        </w:r>
        <w:proofErr w:type="gramEnd"/>
        <w:r>
          <w:rPr>
            <w:sz w:val="24"/>
            <w:szCs w:val="24"/>
          </w:rPr>
          <w:t xml:space="preserve"> tsy mazava tsara ireo zavatra 2 ireo fa ohatran mipetaka fotsiny … tokony hanaty ph</w:t>
        </w:r>
      </w:ins>
      <w:ins w:id="1119" w:author="Toky Hajatiana RABOANARY" w:date="2019-07-10T17:41:00Z">
        <w:r>
          <w:rPr>
            <w:sz w:val="24"/>
            <w:szCs w:val="24"/>
          </w:rPr>
          <w:t>rase…</w:t>
        </w:r>
      </w:ins>
      <w:ins w:id="1120" w:author="Toky Hajatiana RABOANARY" w:date="2019-07-10T17:40:00Z">
        <w:r>
          <w:rPr>
            <w:sz w:val="24"/>
            <w:szCs w:val="24"/>
          </w:rPr>
          <w:t>)</w:t>
        </w:r>
      </w:ins>
    </w:p>
    <w:p w:rsidR="00C70CA9" w:rsidRPr="00602603" w:rsidRDefault="00C70CA9" w:rsidP="00D47E7E">
      <w:pPr>
        <w:pStyle w:val="Paragraphedeliste"/>
        <w:numPr>
          <w:ilvl w:val="0"/>
          <w:numId w:val="9"/>
        </w:numPr>
        <w:tabs>
          <w:tab w:val="left" w:pos="3540"/>
        </w:tabs>
        <w:jc w:val="both"/>
        <w:rPr>
          <w:sz w:val="24"/>
          <w:szCs w:val="24"/>
        </w:rPr>
      </w:pPr>
      <w:r w:rsidRPr="00602603">
        <w:rPr>
          <w:sz w:val="24"/>
          <w:szCs w:val="24"/>
        </w:rPr>
        <w:t>Les qualités techniques de l’application</w:t>
      </w:r>
    </w:p>
    <w:p w:rsidR="00DA5271" w:rsidRPr="00602603" w:rsidRDefault="00DA5271" w:rsidP="00D47E7E">
      <w:pPr>
        <w:pStyle w:val="Paragraphedeliste"/>
        <w:numPr>
          <w:ilvl w:val="0"/>
          <w:numId w:val="7"/>
        </w:numPr>
        <w:tabs>
          <w:tab w:val="left" w:pos="3540"/>
        </w:tabs>
        <w:jc w:val="both"/>
        <w:rPr>
          <w:sz w:val="24"/>
          <w:szCs w:val="24"/>
        </w:rPr>
      </w:pPr>
      <w:r w:rsidRPr="00602603">
        <w:rPr>
          <w:sz w:val="24"/>
          <w:szCs w:val="24"/>
        </w:rPr>
        <w:t xml:space="preserve">Graphisme simple </w:t>
      </w:r>
      <w:r w:rsidR="00BE71F0" w:rsidRPr="00602603">
        <w:rPr>
          <w:sz w:val="24"/>
          <w:szCs w:val="24"/>
        </w:rPr>
        <w:t>et</w:t>
      </w:r>
      <w:r w:rsidRPr="00602603">
        <w:rPr>
          <w:sz w:val="24"/>
          <w:szCs w:val="24"/>
        </w:rPr>
        <w:t xml:space="preserve"> attractive</w:t>
      </w:r>
    </w:p>
    <w:p w:rsidR="00DA5271" w:rsidRPr="00602603" w:rsidRDefault="00DA5271" w:rsidP="00D47E7E">
      <w:pPr>
        <w:pStyle w:val="Paragraphedeliste"/>
        <w:numPr>
          <w:ilvl w:val="0"/>
          <w:numId w:val="7"/>
        </w:numPr>
        <w:tabs>
          <w:tab w:val="left" w:pos="3540"/>
        </w:tabs>
        <w:jc w:val="both"/>
        <w:rPr>
          <w:sz w:val="24"/>
          <w:szCs w:val="24"/>
        </w:rPr>
      </w:pPr>
      <w:r w:rsidRPr="00602603">
        <w:rPr>
          <w:sz w:val="24"/>
          <w:szCs w:val="24"/>
        </w:rPr>
        <w:t>Facilité d’utilisation</w:t>
      </w:r>
    </w:p>
    <w:p w:rsidR="00DA5271" w:rsidRPr="00602603" w:rsidRDefault="00DA5271" w:rsidP="00D47E7E">
      <w:pPr>
        <w:pStyle w:val="Paragraphedeliste"/>
        <w:numPr>
          <w:ilvl w:val="0"/>
          <w:numId w:val="7"/>
        </w:numPr>
        <w:tabs>
          <w:tab w:val="left" w:pos="3540"/>
        </w:tabs>
        <w:jc w:val="both"/>
        <w:rPr>
          <w:sz w:val="24"/>
          <w:szCs w:val="24"/>
        </w:rPr>
      </w:pPr>
      <w:r w:rsidRPr="00602603">
        <w:rPr>
          <w:sz w:val="24"/>
          <w:szCs w:val="24"/>
        </w:rPr>
        <w:t>Rapidité de traitement</w:t>
      </w:r>
    </w:p>
    <w:p w:rsidR="00DA5271" w:rsidRDefault="00DA5271" w:rsidP="00D47E7E">
      <w:pPr>
        <w:pStyle w:val="Paragraphedeliste"/>
        <w:numPr>
          <w:ilvl w:val="0"/>
          <w:numId w:val="7"/>
        </w:numPr>
        <w:tabs>
          <w:tab w:val="left" w:pos="3540"/>
        </w:tabs>
        <w:jc w:val="both"/>
        <w:rPr>
          <w:ins w:id="1121" w:author="Toky Hajatiana RABOANARY" w:date="2019-07-10T17:41:00Z"/>
          <w:sz w:val="24"/>
          <w:szCs w:val="24"/>
        </w:rPr>
      </w:pPr>
      <w:r w:rsidRPr="00602603">
        <w:rPr>
          <w:sz w:val="24"/>
          <w:szCs w:val="24"/>
        </w:rPr>
        <w:t>Fiabilité des résultats</w:t>
      </w:r>
    </w:p>
    <w:p w:rsidR="00AA32C3" w:rsidRDefault="00AA32C3" w:rsidP="00AA32C3">
      <w:pPr>
        <w:tabs>
          <w:tab w:val="left" w:pos="3540"/>
        </w:tabs>
        <w:jc w:val="both"/>
        <w:rPr>
          <w:ins w:id="1122" w:author="Toky Hajatiana RABOANARY" w:date="2019-07-10T17:41:00Z"/>
          <w:sz w:val="24"/>
          <w:szCs w:val="24"/>
        </w:rPr>
      </w:pPr>
    </w:p>
    <w:p w:rsidR="00AA32C3" w:rsidRPr="00AA32C3" w:rsidRDefault="00AA32C3">
      <w:pPr>
        <w:tabs>
          <w:tab w:val="left" w:pos="3540"/>
        </w:tabs>
        <w:jc w:val="both"/>
        <w:rPr>
          <w:sz w:val="24"/>
          <w:szCs w:val="24"/>
          <w:rPrChange w:id="1123" w:author="Toky Hajatiana RABOANARY" w:date="2019-07-10T17:41:00Z">
            <w:rPr/>
          </w:rPrChange>
        </w:rPr>
        <w:pPrChange w:id="1124" w:author="Toky Hajatiana RABOANARY" w:date="2019-07-10T17:41:00Z">
          <w:pPr>
            <w:pStyle w:val="Paragraphedeliste"/>
            <w:numPr>
              <w:numId w:val="7"/>
            </w:numPr>
            <w:tabs>
              <w:tab w:val="left" w:pos="3540"/>
            </w:tabs>
            <w:ind w:left="900" w:hanging="360"/>
            <w:jc w:val="both"/>
          </w:pPr>
        </w:pPrChange>
      </w:pPr>
      <w:ins w:id="1125" w:author="Toky Hajatiana RABOANARY" w:date="2019-07-10T17:41:00Z">
        <w:r>
          <w:rPr>
            <w:sz w:val="24"/>
            <w:szCs w:val="24"/>
          </w:rPr>
          <w:t>Lasa affirmation gratuite fotsiny ilay qualité technique fa tsy misy porofo na koa reference oha</w:t>
        </w:r>
      </w:ins>
      <w:ins w:id="1126" w:author="Toky Hajatiana RABOANARY" w:date="2019-07-10T17:42:00Z">
        <w:r>
          <w:rPr>
            <w:sz w:val="24"/>
            <w:szCs w:val="24"/>
          </w:rPr>
          <w:t>tra … hakao base ito normes de qulité logicielle ity lets : ISO 9126</w:t>
        </w:r>
      </w:ins>
    </w:p>
    <w:p w:rsidR="00BE71F0" w:rsidRDefault="00732944" w:rsidP="001F2124">
      <w:pPr>
        <w:pStyle w:val="Titre2"/>
      </w:pPr>
      <w:r>
        <w:br w:type="page"/>
      </w:r>
      <w:bookmarkStart w:id="1127" w:name="_Toc9400137"/>
      <w:r w:rsidR="00BE71F0">
        <w:lastRenderedPageBreak/>
        <w:t>CHAPITRE 7 : AMELIORATION FUTURE</w:t>
      </w:r>
      <w:bookmarkEnd w:id="1127"/>
    </w:p>
    <w:p w:rsidR="00BE71F0" w:rsidRPr="001F2124" w:rsidRDefault="00BE71F0" w:rsidP="004C7732">
      <w:pPr>
        <w:tabs>
          <w:tab w:val="left" w:pos="3540"/>
        </w:tabs>
        <w:jc w:val="both"/>
        <w:rPr>
          <w:sz w:val="24"/>
          <w:szCs w:val="24"/>
        </w:rPr>
      </w:pPr>
      <w:r w:rsidRPr="001F2124">
        <w:rPr>
          <w:sz w:val="24"/>
          <w:szCs w:val="24"/>
        </w:rPr>
        <w:t>Plusieurs améliorations de l’application sont encore envisageables :</w:t>
      </w:r>
    </w:p>
    <w:p w:rsidR="00BE71F0" w:rsidRPr="001F2124" w:rsidRDefault="00BE71F0" w:rsidP="00D47E7E">
      <w:pPr>
        <w:pStyle w:val="Paragraphedeliste"/>
        <w:numPr>
          <w:ilvl w:val="0"/>
          <w:numId w:val="7"/>
        </w:numPr>
        <w:tabs>
          <w:tab w:val="left" w:pos="3540"/>
        </w:tabs>
        <w:jc w:val="both"/>
        <w:rPr>
          <w:sz w:val="24"/>
          <w:szCs w:val="24"/>
        </w:rPr>
      </w:pPr>
      <w:r w:rsidRPr="001F2124">
        <w:rPr>
          <w:sz w:val="24"/>
          <w:szCs w:val="24"/>
        </w:rPr>
        <w:t xml:space="preserve">L’intégration de module de chat, appel et message pour les taxis ou </w:t>
      </w:r>
      <w:ins w:id="1128" w:author="Toky Hajatiana RABOANARY" w:date="2019-07-10T17:44:00Z">
        <w:r w:rsidR="00AA32C3">
          <w:rPr>
            <w:sz w:val="24"/>
            <w:szCs w:val="24"/>
          </w:rPr>
          <w:t xml:space="preserve">les </w:t>
        </w:r>
      </w:ins>
      <w:r w:rsidRPr="001F2124">
        <w:rPr>
          <w:sz w:val="24"/>
          <w:szCs w:val="24"/>
        </w:rPr>
        <w:t>voiture</w:t>
      </w:r>
      <w:ins w:id="1129" w:author="Toky Hajatiana RABOANARY" w:date="2019-07-10T17:44:00Z">
        <w:r w:rsidR="00AA32C3">
          <w:rPr>
            <w:sz w:val="24"/>
            <w:szCs w:val="24"/>
          </w:rPr>
          <w:t>s</w:t>
        </w:r>
      </w:ins>
      <w:r w:rsidRPr="001F2124">
        <w:rPr>
          <w:sz w:val="24"/>
          <w:szCs w:val="24"/>
        </w:rPr>
        <w:t xml:space="preserve"> de location ou les livreurs</w:t>
      </w:r>
      <w:ins w:id="1130" w:author="Toky Hajatiana RABOANARY" w:date="2019-07-10T17:44:00Z">
        <w:r w:rsidR="004F7154">
          <w:rPr>
            <w:sz w:val="24"/>
            <w:szCs w:val="24"/>
          </w:rPr>
          <w:t> ;</w:t>
        </w:r>
      </w:ins>
    </w:p>
    <w:p w:rsidR="00BE71F0" w:rsidRPr="001F2124" w:rsidRDefault="00EB5DBB" w:rsidP="00D47E7E">
      <w:pPr>
        <w:pStyle w:val="Paragraphedeliste"/>
        <w:numPr>
          <w:ilvl w:val="0"/>
          <w:numId w:val="7"/>
        </w:numPr>
        <w:tabs>
          <w:tab w:val="left" w:pos="3540"/>
        </w:tabs>
        <w:jc w:val="both"/>
        <w:rPr>
          <w:sz w:val="24"/>
          <w:szCs w:val="24"/>
        </w:rPr>
      </w:pPr>
      <w:r w:rsidRPr="001F2124">
        <w:rPr>
          <w:sz w:val="24"/>
          <w:szCs w:val="24"/>
        </w:rPr>
        <w:t>Détermination des places libres dans le bus</w:t>
      </w:r>
      <w:ins w:id="1131" w:author="Toky Hajatiana RABOANARY" w:date="2019-07-10T17:44:00Z">
        <w:r w:rsidR="004F7154">
          <w:rPr>
            <w:sz w:val="24"/>
            <w:szCs w:val="24"/>
          </w:rPr>
          <w:t> ;</w:t>
        </w:r>
      </w:ins>
    </w:p>
    <w:p w:rsidR="00EB5DBB" w:rsidRDefault="00EB5DBB" w:rsidP="00D47E7E">
      <w:pPr>
        <w:pStyle w:val="Paragraphedeliste"/>
        <w:numPr>
          <w:ilvl w:val="0"/>
          <w:numId w:val="7"/>
        </w:numPr>
        <w:tabs>
          <w:tab w:val="left" w:pos="3540"/>
        </w:tabs>
        <w:jc w:val="both"/>
        <w:rPr>
          <w:ins w:id="1132" w:author="Toky Hajatiana RABOANARY" w:date="2019-07-10T17:42:00Z"/>
          <w:sz w:val="24"/>
          <w:szCs w:val="24"/>
        </w:rPr>
      </w:pPr>
      <w:r w:rsidRPr="001F2124">
        <w:rPr>
          <w:sz w:val="24"/>
          <w:szCs w:val="24"/>
        </w:rPr>
        <w:t xml:space="preserve">Détection </w:t>
      </w:r>
      <w:r w:rsidR="00213B09" w:rsidRPr="001F2124">
        <w:rPr>
          <w:sz w:val="24"/>
          <w:szCs w:val="24"/>
        </w:rPr>
        <w:t>des embouteillages</w:t>
      </w:r>
      <w:r w:rsidRPr="001F2124">
        <w:rPr>
          <w:sz w:val="24"/>
          <w:szCs w:val="24"/>
        </w:rPr>
        <w:t xml:space="preserve"> et </w:t>
      </w:r>
      <w:del w:id="1133" w:author="Toky Hajatiana RABOANARY" w:date="2019-07-10T17:42:00Z">
        <w:r w:rsidRPr="001F2124" w:rsidDel="00AA32C3">
          <w:rPr>
            <w:sz w:val="24"/>
            <w:szCs w:val="24"/>
          </w:rPr>
          <w:delText>meilleur proposition</w:delText>
        </w:r>
      </w:del>
      <w:ins w:id="1134" w:author="Toky Hajatiana RABOANARY" w:date="2019-07-10T17:42:00Z">
        <w:r w:rsidR="00AA32C3" w:rsidRPr="001F2124">
          <w:rPr>
            <w:sz w:val="24"/>
            <w:szCs w:val="24"/>
          </w:rPr>
          <w:t>meilleure proposition</w:t>
        </w:r>
      </w:ins>
      <w:r w:rsidRPr="001F2124">
        <w:rPr>
          <w:sz w:val="24"/>
          <w:szCs w:val="24"/>
        </w:rPr>
        <w:t xml:space="preserve"> des bus à prendre</w:t>
      </w:r>
      <w:ins w:id="1135" w:author="Toky Hajatiana RABOANARY" w:date="2019-07-10T17:44:00Z">
        <w:r w:rsidR="004F7154">
          <w:rPr>
            <w:sz w:val="24"/>
            <w:szCs w:val="24"/>
          </w:rPr>
          <w:t>.</w:t>
        </w:r>
      </w:ins>
    </w:p>
    <w:p w:rsidR="00AA32C3" w:rsidRPr="00AA32C3" w:rsidRDefault="00AA32C3">
      <w:pPr>
        <w:tabs>
          <w:tab w:val="left" w:pos="3540"/>
        </w:tabs>
        <w:jc w:val="both"/>
        <w:rPr>
          <w:sz w:val="24"/>
          <w:szCs w:val="24"/>
          <w:rPrChange w:id="1136" w:author="Toky Hajatiana RABOANARY" w:date="2019-07-10T17:42:00Z">
            <w:rPr/>
          </w:rPrChange>
        </w:rPr>
        <w:pPrChange w:id="1137" w:author="Toky Hajatiana RABOANARY" w:date="2019-07-10T17:42:00Z">
          <w:pPr>
            <w:pStyle w:val="Paragraphedeliste"/>
            <w:numPr>
              <w:numId w:val="7"/>
            </w:numPr>
            <w:tabs>
              <w:tab w:val="left" w:pos="3540"/>
            </w:tabs>
            <w:ind w:left="900" w:hanging="360"/>
            <w:jc w:val="both"/>
          </w:pPr>
        </w:pPrChange>
      </w:pPr>
      <w:ins w:id="1138" w:author="Toky Hajatiana RABOANARY" w:date="2019-07-10T17:42:00Z">
        <w:r>
          <w:rPr>
            <w:sz w:val="24"/>
            <w:szCs w:val="24"/>
          </w:rPr>
          <w:t>Fohy loatra ity contenu ity ka ohatran tsy mety ho lasa chapitre… antso</w:t>
        </w:r>
      </w:ins>
      <w:ins w:id="1139" w:author="Toky Hajatiana RABOANARY" w:date="2019-07-10T17:43:00Z">
        <w:r>
          <w:rPr>
            <w:sz w:val="24"/>
            <w:szCs w:val="24"/>
          </w:rPr>
          <w:t>foka ao anaty conclusion dia efa mety ngamba …</w:t>
        </w:r>
      </w:ins>
    </w:p>
    <w:p w:rsidR="00732944" w:rsidRDefault="00732944">
      <w:r>
        <w:br w:type="page"/>
      </w:r>
    </w:p>
    <w:p w:rsidR="00213B09" w:rsidRDefault="00213B09" w:rsidP="00732944">
      <w:pPr>
        <w:pStyle w:val="Titre1"/>
      </w:pPr>
      <w:bookmarkStart w:id="1140" w:name="_Toc9400138"/>
      <w:r>
        <w:lastRenderedPageBreak/>
        <w:t>CONCLUSION</w:t>
      </w:r>
      <w:bookmarkEnd w:id="1140"/>
    </w:p>
    <w:p w:rsidR="00732944" w:rsidRPr="001F2124" w:rsidRDefault="00732944">
      <w:pPr>
        <w:ind w:firstLine="708"/>
        <w:jc w:val="both"/>
        <w:rPr>
          <w:sz w:val="24"/>
          <w:szCs w:val="24"/>
        </w:rPr>
        <w:pPrChange w:id="1141" w:author="Toky Hajatiana RABOANARY" w:date="2019-07-10T17:44:00Z">
          <w:pPr>
            <w:ind w:firstLine="708"/>
          </w:pPr>
        </w:pPrChange>
      </w:pPr>
      <w:r w:rsidRPr="001F2124">
        <w:rPr>
          <w:sz w:val="24"/>
          <w:szCs w:val="24"/>
        </w:rPr>
        <w:t xml:space="preserve">Le but de projet </w:t>
      </w:r>
      <w:r w:rsidR="002017D5" w:rsidRPr="001F2124">
        <w:rPr>
          <w:sz w:val="24"/>
          <w:szCs w:val="24"/>
        </w:rPr>
        <w:t>était de concevoir une application mobile qui permet de faciliter la recherche des bus ainsi que la navigation dans une ville.</w:t>
      </w:r>
    </w:p>
    <w:p w:rsidR="002017D5" w:rsidRPr="001F2124" w:rsidRDefault="002017D5">
      <w:pPr>
        <w:ind w:firstLine="708"/>
        <w:jc w:val="both"/>
        <w:rPr>
          <w:sz w:val="24"/>
          <w:szCs w:val="24"/>
        </w:rPr>
        <w:pPrChange w:id="1142" w:author="Toky Hajatiana RABOANARY" w:date="2019-07-10T17:44:00Z">
          <w:pPr>
            <w:ind w:firstLine="708"/>
          </w:pPr>
        </w:pPrChange>
      </w:pPr>
      <w:r w:rsidRPr="001F2124">
        <w:rPr>
          <w:sz w:val="24"/>
          <w:szCs w:val="24"/>
        </w:rPr>
        <w:t>Ce projet peut apporter un gain de temps et de sécurité aux utilisateurs qui souhaitent trouver des bus dans les lieux moins connus ou simplement s’ils veulent connaitre les bus qui vont passer sur le lieu.</w:t>
      </w:r>
    </w:p>
    <w:p w:rsidR="002017D5" w:rsidRDefault="002017D5" w:rsidP="004F7154">
      <w:pPr>
        <w:ind w:firstLine="708"/>
        <w:jc w:val="both"/>
        <w:rPr>
          <w:ins w:id="1143" w:author="Toky Hajatiana RABOANARY" w:date="2019-07-10T17:47:00Z"/>
          <w:sz w:val="24"/>
          <w:szCs w:val="24"/>
        </w:rPr>
      </w:pPr>
      <w:r w:rsidRPr="001F2124">
        <w:rPr>
          <w:sz w:val="24"/>
          <w:szCs w:val="24"/>
        </w:rPr>
        <w:t>En effet, l’application offre des positions fiables et en temps réelles</w:t>
      </w:r>
      <w:ins w:id="1144" w:author="Toky Hajatiana RABOANARY" w:date="2019-07-10T17:46:00Z">
        <w:r w:rsidR="004F7154">
          <w:rPr>
            <w:sz w:val="24"/>
            <w:szCs w:val="24"/>
          </w:rPr>
          <w:t xml:space="preserve"> (Mais cette fiabilité depend aussi de la qualité du module GPS du téléphone ! « </w:t>
        </w:r>
        <w:r w:rsidR="004F7154" w:rsidRPr="004F7154">
          <w:rPr>
            <w:sz w:val="24"/>
            <w:szCs w:val="24"/>
          </w:rPr>
          <w:sym w:font="Wingdings" w:char="F04A"/>
        </w:r>
        <w:r w:rsidR="004F7154">
          <w:rPr>
            <w:sz w:val="24"/>
            <w:szCs w:val="24"/>
          </w:rPr>
          <w:t xml:space="preserve"> )</w:t>
        </w:r>
      </w:ins>
      <w:r w:rsidRPr="001F2124">
        <w:rPr>
          <w:sz w:val="24"/>
          <w:szCs w:val="24"/>
        </w:rPr>
        <w:t>.</w:t>
      </w:r>
    </w:p>
    <w:p w:rsidR="004F7154" w:rsidRPr="001F2124" w:rsidRDefault="004F7154">
      <w:pPr>
        <w:ind w:firstLine="708"/>
        <w:jc w:val="both"/>
        <w:rPr>
          <w:sz w:val="24"/>
          <w:szCs w:val="24"/>
        </w:rPr>
        <w:pPrChange w:id="1145" w:author="Toky Hajatiana RABOANARY" w:date="2019-07-10T17:44:00Z">
          <w:pPr>
            <w:ind w:firstLine="708"/>
          </w:pPr>
        </w:pPrChange>
      </w:pPr>
      <w:ins w:id="1146" w:author="Toky Hajatiana RABOANARY" w:date="2019-07-10T17:47:00Z">
        <w:r>
          <w:rPr>
            <w:sz w:val="24"/>
            <w:szCs w:val="24"/>
          </w:rPr>
          <w:t xml:space="preserve">Et pour EQIMA ? ca va lui rendre riche ? iii xd </w:t>
        </w:r>
      </w:ins>
    </w:p>
    <w:p w:rsidR="002017D5" w:rsidRPr="001F2124" w:rsidRDefault="002017D5">
      <w:pPr>
        <w:ind w:firstLine="708"/>
        <w:jc w:val="both"/>
        <w:rPr>
          <w:sz w:val="24"/>
          <w:szCs w:val="24"/>
        </w:rPr>
        <w:pPrChange w:id="1147" w:author="Toky Hajatiana RABOANARY" w:date="2019-07-10T17:44:00Z">
          <w:pPr>
            <w:ind w:firstLine="708"/>
          </w:pPr>
        </w:pPrChange>
      </w:pPr>
      <w:r w:rsidRPr="001F2124">
        <w:rPr>
          <w:sz w:val="24"/>
          <w:szCs w:val="24"/>
        </w:rPr>
        <w:t xml:space="preserve">En </w:t>
      </w:r>
      <w:del w:id="1148" w:author="Toky Hajatiana RABOANARY" w:date="2019-07-10T17:47:00Z">
        <w:r w:rsidRPr="001F2124" w:rsidDel="004F7154">
          <w:rPr>
            <w:sz w:val="24"/>
            <w:szCs w:val="24"/>
          </w:rPr>
          <w:delText>définitive</w:delText>
        </w:r>
      </w:del>
      <w:ins w:id="1149" w:author="Toky Hajatiana RABOANARY" w:date="2019-07-10T17:47:00Z">
        <w:r w:rsidR="004F7154">
          <w:rPr>
            <w:sz w:val="24"/>
            <w:szCs w:val="24"/>
          </w:rPr>
          <w:t>somme</w:t>
        </w:r>
      </w:ins>
      <w:r w:rsidRPr="001F2124">
        <w:rPr>
          <w:sz w:val="24"/>
          <w:szCs w:val="24"/>
        </w:rPr>
        <w:t xml:space="preserve">, la réalisation de ce mémoire et de ce stage au sein de la société EQIMA, nous a permis d’acquérir beaucoup d’expériences au niveau théorique mais surtout au niveau professionnel car cela a </w:t>
      </w:r>
      <w:del w:id="1150" w:author="Toky Hajatiana RABOANARY" w:date="2019-07-10T17:48:00Z">
        <w:r w:rsidRPr="001F2124" w:rsidDel="004F7154">
          <w:rPr>
            <w:sz w:val="24"/>
            <w:szCs w:val="24"/>
          </w:rPr>
          <w:delText xml:space="preserve">apporté un enrichissement </w:delText>
        </w:r>
      </w:del>
      <w:ins w:id="1151" w:author="Toky Hajatiana RABOANARY" w:date="2019-07-10T17:48:00Z">
        <w:r w:rsidR="004F7154">
          <w:rPr>
            <w:sz w:val="24"/>
            <w:szCs w:val="24"/>
          </w:rPr>
          <w:t xml:space="preserve">enrichi </w:t>
        </w:r>
      </w:ins>
      <w:del w:id="1152" w:author="Toky Hajatiana RABOANARY" w:date="2019-07-10T17:48:00Z">
        <w:r w:rsidRPr="001F2124" w:rsidDel="004F7154">
          <w:rPr>
            <w:sz w:val="24"/>
            <w:szCs w:val="24"/>
          </w:rPr>
          <w:delText xml:space="preserve">de </w:delText>
        </w:r>
      </w:del>
      <w:r w:rsidRPr="001F2124">
        <w:rPr>
          <w:sz w:val="24"/>
          <w:szCs w:val="24"/>
        </w:rPr>
        <w:t xml:space="preserve">nos compétences et de nos connaissances. </w:t>
      </w:r>
    </w:p>
    <w:p w:rsidR="00E9565F" w:rsidRPr="001F2124" w:rsidRDefault="002017D5">
      <w:pPr>
        <w:jc w:val="both"/>
        <w:rPr>
          <w:sz w:val="24"/>
          <w:szCs w:val="24"/>
        </w:rPr>
        <w:pPrChange w:id="1153" w:author="Toky Hajatiana RABOANARY" w:date="2019-07-10T17:44:00Z">
          <w:pPr/>
        </w:pPrChange>
      </w:pPr>
      <w:r w:rsidRPr="001F2124">
        <w:rPr>
          <w:sz w:val="24"/>
          <w:szCs w:val="24"/>
        </w:rPr>
        <w:tab/>
        <w:t>Pour conclure, nous espérons que la collaboration entre l’ISPM et la société EQIMA se développera toujours de plus en plus pour un</w:t>
      </w:r>
      <w:ins w:id="1154" w:author="Toky Hajatiana RABOANARY" w:date="2019-07-10T17:49:00Z">
        <w:r w:rsidR="004F7154">
          <w:rPr>
            <w:sz w:val="24"/>
            <w:szCs w:val="24"/>
          </w:rPr>
          <w:t xml:space="preserve"> avenir </w:t>
        </w:r>
      </w:ins>
      <w:del w:id="1155" w:author="Toky Hajatiana RABOANARY" w:date="2019-07-10T17:49:00Z">
        <w:r w:rsidRPr="001F2124" w:rsidDel="004F7154">
          <w:rPr>
            <w:sz w:val="24"/>
            <w:szCs w:val="24"/>
          </w:rPr>
          <w:delText xml:space="preserve">e future </w:delText>
        </w:r>
      </w:del>
      <w:r w:rsidRPr="001F2124">
        <w:rPr>
          <w:sz w:val="24"/>
          <w:szCs w:val="24"/>
        </w:rPr>
        <w:t>meilleur</w:t>
      </w:r>
      <w:del w:id="1156" w:author="Toky Hajatiana RABOANARY" w:date="2019-07-10T17:49:00Z">
        <w:r w:rsidRPr="001F2124" w:rsidDel="004F7154">
          <w:rPr>
            <w:sz w:val="24"/>
            <w:szCs w:val="24"/>
          </w:rPr>
          <w:delText>e</w:delText>
        </w:r>
      </w:del>
      <w:r w:rsidRPr="001F2124">
        <w:rPr>
          <w:sz w:val="24"/>
          <w:szCs w:val="24"/>
        </w:rPr>
        <w:t>.</w:t>
      </w:r>
    </w:p>
    <w:p w:rsidR="00E9565F" w:rsidRDefault="00E9565F">
      <w:r>
        <w:br w:type="page"/>
      </w:r>
    </w:p>
    <w:p w:rsidR="00974847" w:rsidRDefault="00974847" w:rsidP="00974847">
      <w:pPr>
        <w:pStyle w:val="Titre1"/>
      </w:pPr>
    </w:p>
    <w:p w:rsidR="00974847" w:rsidRDefault="00974847" w:rsidP="00974847">
      <w:pPr>
        <w:pStyle w:val="Titre1"/>
      </w:pPr>
    </w:p>
    <w:p w:rsidR="00974847" w:rsidRDefault="00974847" w:rsidP="00974847">
      <w:pPr>
        <w:pStyle w:val="Titre1"/>
      </w:pPr>
    </w:p>
    <w:p w:rsidR="00974847" w:rsidRDefault="00974847" w:rsidP="00974847">
      <w:pPr>
        <w:pStyle w:val="Titre1"/>
      </w:pPr>
    </w:p>
    <w:p w:rsidR="002017D5" w:rsidRPr="00732944" w:rsidRDefault="00974847" w:rsidP="00974847">
      <w:pPr>
        <w:pStyle w:val="Titre1"/>
      </w:pPr>
      <w:bookmarkStart w:id="1157" w:name="_Toc9400139"/>
      <w:r>
        <w:t>ANNEXES</w:t>
      </w:r>
      <w:bookmarkEnd w:id="1157"/>
    </w:p>
    <w:p w:rsidR="00974847" w:rsidRDefault="00974847">
      <w:r>
        <w:br w:type="page"/>
      </w:r>
    </w:p>
    <w:p w:rsidR="002A4149" w:rsidRDefault="00974847" w:rsidP="002A4149">
      <w:pPr>
        <w:pStyle w:val="Titre1"/>
      </w:pPr>
      <w:bookmarkStart w:id="1158" w:name="_Toc9400140"/>
      <w:r>
        <w:lastRenderedPageBreak/>
        <w:t>BIBLIOGRAPHIE</w:t>
      </w:r>
      <w:bookmarkEnd w:id="1158"/>
    </w:p>
    <w:p w:rsidR="002A4149" w:rsidRDefault="002A4149" w:rsidP="002A4149"/>
    <w:p w:rsidR="002A4149" w:rsidRPr="002A4149" w:rsidRDefault="002A4149" w:rsidP="002A4149">
      <w:pPr>
        <w:pStyle w:val="Titre3"/>
        <w:numPr>
          <w:ilvl w:val="0"/>
          <w:numId w:val="55"/>
        </w:numPr>
      </w:pPr>
      <w:bookmarkStart w:id="1159" w:name="_Toc9400141"/>
      <w:r>
        <w:t>Cours dispensés à l’ISPM</w:t>
      </w:r>
      <w:bookmarkEnd w:id="1159"/>
    </w:p>
    <w:p w:rsidR="00CC4679" w:rsidRPr="001F2124" w:rsidRDefault="00CC4679" w:rsidP="00CC4679">
      <w:pPr>
        <w:numPr>
          <w:ilvl w:val="0"/>
          <w:numId w:val="56"/>
        </w:numPr>
        <w:spacing w:after="166" w:line="248" w:lineRule="auto"/>
        <w:ind w:hanging="422"/>
        <w:rPr>
          <w:sz w:val="24"/>
          <w:szCs w:val="24"/>
        </w:rPr>
      </w:pPr>
      <w:r w:rsidRPr="001F2124">
        <w:rPr>
          <w:sz w:val="24"/>
          <w:szCs w:val="24"/>
        </w:rPr>
        <w:t xml:space="preserve">Professeur RABOANARY Julien Amédée, Gestion de qualité, Management, 2014-2015  </w:t>
      </w:r>
    </w:p>
    <w:p w:rsidR="00CC4679" w:rsidRPr="001F2124" w:rsidRDefault="00CC4679" w:rsidP="00CC4679">
      <w:pPr>
        <w:numPr>
          <w:ilvl w:val="0"/>
          <w:numId w:val="56"/>
        </w:numPr>
        <w:spacing w:after="168" w:line="248" w:lineRule="auto"/>
        <w:ind w:hanging="422"/>
        <w:rPr>
          <w:sz w:val="24"/>
          <w:szCs w:val="24"/>
        </w:rPr>
      </w:pPr>
      <w:r w:rsidRPr="001F2124">
        <w:rPr>
          <w:sz w:val="24"/>
          <w:szCs w:val="24"/>
        </w:rPr>
        <w:t xml:space="preserve">Professeur RABOANARY Herinaina Andry, Structures de données, 2013-2014 </w:t>
      </w:r>
    </w:p>
    <w:p w:rsidR="00CC4679" w:rsidRPr="001F2124" w:rsidRDefault="00CC4679" w:rsidP="00CC4679">
      <w:pPr>
        <w:numPr>
          <w:ilvl w:val="0"/>
          <w:numId w:val="56"/>
        </w:numPr>
        <w:spacing w:after="166" w:line="248" w:lineRule="auto"/>
        <w:ind w:hanging="422"/>
        <w:rPr>
          <w:sz w:val="24"/>
          <w:szCs w:val="24"/>
          <w:lang w:val="en-US"/>
        </w:rPr>
      </w:pPr>
      <w:r w:rsidRPr="001F2124">
        <w:rPr>
          <w:sz w:val="24"/>
          <w:szCs w:val="24"/>
          <w:lang w:val="en-US"/>
        </w:rPr>
        <w:t xml:space="preserve">Professeur RABOANARY </w:t>
      </w:r>
      <w:ins w:id="1160" w:author="Toky Hajatiana RABOANARY" w:date="2019-07-10T17:50:00Z">
        <w:r w:rsidR="004F7154">
          <w:rPr>
            <w:sz w:val="24"/>
            <w:szCs w:val="24"/>
            <w:lang w:val="en-US"/>
          </w:rPr>
          <w:t xml:space="preserve">Toky </w:t>
        </w:r>
      </w:ins>
      <w:r w:rsidRPr="001F2124">
        <w:rPr>
          <w:sz w:val="24"/>
          <w:szCs w:val="24"/>
          <w:lang w:val="en-US"/>
        </w:rPr>
        <w:t>Hajatiana</w:t>
      </w:r>
      <w:del w:id="1161" w:author="Toky Hajatiana RABOANARY" w:date="2019-07-10T17:50:00Z">
        <w:r w:rsidRPr="001F2124" w:rsidDel="004F7154">
          <w:rPr>
            <w:sz w:val="24"/>
            <w:szCs w:val="24"/>
            <w:lang w:val="en-US"/>
          </w:rPr>
          <w:delText xml:space="preserve"> Toky</w:delText>
        </w:r>
      </w:del>
      <w:r w:rsidRPr="001F2124">
        <w:rPr>
          <w:sz w:val="24"/>
          <w:szCs w:val="24"/>
          <w:lang w:val="en-US"/>
        </w:rPr>
        <w:t xml:space="preserve">, C#, 2015-2017 </w:t>
      </w:r>
    </w:p>
    <w:p w:rsidR="00CC4679" w:rsidRPr="001F2124" w:rsidRDefault="00CC4679" w:rsidP="00CC4679">
      <w:pPr>
        <w:numPr>
          <w:ilvl w:val="0"/>
          <w:numId w:val="56"/>
        </w:numPr>
        <w:spacing w:after="166" w:line="248" w:lineRule="auto"/>
        <w:ind w:hanging="422"/>
        <w:rPr>
          <w:sz w:val="24"/>
          <w:szCs w:val="24"/>
        </w:rPr>
      </w:pPr>
      <w:r w:rsidRPr="001F2124">
        <w:rPr>
          <w:sz w:val="24"/>
          <w:szCs w:val="24"/>
        </w:rPr>
        <w:t xml:space="preserve">Professeur RAKOTONDRAHAJA Clarel : SGBDR, COO, 2015-2017 </w:t>
      </w:r>
    </w:p>
    <w:p w:rsidR="00CC4679" w:rsidRPr="001F2124" w:rsidRDefault="00CC4679" w:rsidP="00CC4679">
      <w:pPr>
        <w:numPr>
          <w:ilvl w:val="0"/>
          <w:numId w:val="56"/>
        </w:numPr>
        <w:spacing w:after="166" w:line="248" w:lineRule="auto"/>
        <w:ind w:hanging="422"/>
        <w:rPr>
          <w:sz w:val="24"/>
          <w:szCs w:val="24"/>
        </w:rPr>
      </w:pPr>
      <w:r w:rsidRPr="001F2124">
        <w:rPr>
          <w:sz w:val="24"/>
          <w:szCs w:val="24"/>
        </w:rPr>
        <w:t xml:space="preserve">ProfesseurRAKOTOARIMANANAAndriambao Johnson : UML, 2015-2017 </w:t>
      </w:r>
    </w:p>
    <w:p w:rsidR="00CC4679" w:rsidRPr="001F2124" w:rsidRDefault="00CC4679" w:rsidP="00CC4679">
      <w:pPr>
        <w:numPr>
          <w:ilvl w:val="0"/>
          <w:numId w:val="56"/>
        </w:numPr>
        <w:spacing w:after="13" w:line="248" w:lineRule="auto"/>
        <w:ind w:hanging="422"/>
        <w:rPr>
          <w:sz w:val="24"/>
          <w:szCs w:val="24"/>
        </w:rPr>
      </w:pPr>
      <w:r w:rsidRPr="001F2124">
        <w:rPr>
          <w:sz w:val="24"/>
          <w:szCs w:val="24"/>
        </w:rPr>
        <w:t>Professeur RASANDIMANANA Tanjona Tsihoarana, SQL, 2012-2013</w:t>
      </w:r>
    </w:p>
    <w:p w:rsidR="00CC4679" w:rsidRDefault="00CC4679" w:rsidP="00CC4679">
      <w:pPr>
        <w:spacing w:after="13" w:line="248" w:lineRule="auto"/>
        <w:rPr>
          <w:ins w:id="1162" w:author="Toky Hajatiana RABOANARY" w:date="2019-07-10T17:50:00Z"/>
        </w:rPr>
      </w:pPr>
    </w:p>
    <w:p w:rsidR="004F7154" w:rsidRDefault="004F7154" w:rsidP="00CC4679">
      <w:pPr>
        <w:spacing w:after="13" w:line="248" w:lineRule="auto"/>
      </w:pPr>
      <w:ins w:id="1163" w:author="Toky Hajatiana RABOANARY" w:date="2019-07-10T17:50:00Z">
        <w:r>
          <w:t>Mety niasa kely ko ave ny AOO mme Chantale ? </w:t>
        </w:r>
        <w:r>
          <w:sym w:font="Wingdings" w:char="F04A"/>
        </w:r>
        <w:r>
          <w:t xml:space="preserve"> </w:t>
        </w:r>
      </w:ins>
    </w:p>
    <w:p w:rsidR="00CC4679" w:rsidRDefault="00CC4679" w:rsidP="00CC4679">
      <w:pPr>
        <w:pStyle w:val="Titre3"/>
        <w:numPr>
          <w:ilvl w:val="0"/>
          <w:numId w:val="55"/>
        </w:numPr>
        <w:spacing w:after="13" w:line="248" w:lineRule="auto"/>
      </w:pPr>
      <w:bookmarkStart w:id="1164" w:name="_Toc9400142"/>
      <w:r>
        <w:t>Revues et documentations</w:t>
      </w:r>
      <w:bookmarkEnd w:id="1164"/>
    </w:p>
    <w:p w:rsidR="00CC4679" w:rsidRPr="001F2124" w:rsidRDefault="00CC4679" w:rsidP="00CC4679">
      <w:pPr>
        <w:numPr>
          <w:ilvl w:val="0"/>
          <w:numId w:val="56"/>
        </w:numPr>
        <w:spacing w:after="161" w:line="248" w:lineRule="auto"/>
        <w:ind w:hanging="422"/>
        <w:rPr>
          <w:sz w:val="24"/>
          <w:szCs w:val="24"/>
        </w:rPr>
      </w:pPr>
      <w:r w:rsidRPr="004E66F5">
        <w:t xml:space="preserve">: </w:t>
      </w:r>
      <w:r w:rsidRPr="001F2124">
        <w:rPr>
          <w:sz w:val="24"/>
          <w:szCs w:val="24"/>
        </w:rPr>
        <w:t xml:space="preserve">David Autissier &amp; Valérie Delaye, Mesurer la performance du système d’information, Éditions d’organisation groupe Eyrolles, 2008. </w:t>
      </w:r>
    </w:p>
    <w:p w:rsidR="00CC4679" w:rsidRPr="001F2124" w:rsidRDefault="00CC4679" w:rsidP="001F2124">
      <w:pPr>
        <w:numPr>
          <w:ilvl w:val="0"/>
          <w:numId w:val="56"/>
        </w:numPr>
        <w:spacing w:after="13" w:line="248" w:lineRule="auto"/>
        <w:ind w:hanging="422"/>
        <w:rPr>
          <w:sz w:val="24"/>
          <w:szCs w:val="24"/>
        </w:rPr>
      </w:pPr>
      <w:r w:rsidRPr="001F2124">
        <w:rPr>
          <w:sz w:val="24"/>
          <w:szCs w:val="24"/>
        </w:rPr>
        <w:t xml:space="preserve">: Introduction à Visual C# et Visual Studio 2012 </w:t>
      </w:r>
    </w:p>
    <w:p w:rsidR="00CC4679" w:rsidRPr="001F2124" w:rsidRDefault="00CC4679" w:rsidP="00CC4679">
      <w:pPr>
        <w:numPr>
          <w:ilvl w:val="0"/>
          <w:numId w:val="56"/>
        </w:numPr>
        <w:spacing w:after="13" w:line="248" w:lineRule="auto"/>
        <w:ind w:hanging="422"/>
        <w:rPr>
          <w:sz w:val="24"/>
          <w:szCs w:val="24"/>
        </w:rPr>
      </w:pPr>
      <w:r w:rsidRPr="001F2124">
        <w:rPr>
          <w:sz w:val="24"/>
          <w:szCs w:val="24"/>
        </w:rPr>
        <w:t xml:space="preserve">: SQL Server 2012 - Administration d'une base de données transactionnelle, Éditions ENI </w:t>
      </w:r>
    </w:p>
    <w:p w:rsidR="00CC4679" w:rsidRDefault="00CC4679" w:rsidP="00CC4679">
      <w:pPr>
        <w:rPr>
          <w:ins w:id="1165" w:author="Toky Hajatiana RABOANARY" w:date="2019-07-10T17:49:00Z"/>
        </w:rPr>
      </w:pPr>
    </w:p>
    <w:p w:rsidR="004F7154" w:rsidRDefault="004F7154" w:rsidP="00CC4679">
      <w:pPr>
        <w:rPr>
          <w:ins w:id="1166" w:author="Toky Hajatiana RABOANARY" w:date="2019-07-10T17:51:00Z"/>
        </w:rPr>
      </w:pPr>
      <w:ins w:id="1167" w:author="Toky Hajatiana RABOANARY" w:date="2019-07-10T17:49:00Z">
        <w:r>
          <w:t>Amboary ny forme ny biblio ouvrage fa otrn tsy ohatran’izao </w:t>
        </w:r>
        <w:r>
          <w:sym w:font="Wingdings" w:char="F04A"/>
        </w:r>
      </w:ins>
    </w:p>
    <w:p w:rsidR="004F7154" w:rsidRDefault="004F7154" w:rsidP="00CC4679">
      <w:pPr>
        <w:rPr>
          <w:ins w:id="1168" w:author="Toky Hajatiana RABOANARY" w:date="2019-07-10T17:51:00Z"/>
        </w:rPr>
      </w:pPr>
      <w:ins w:id="1169" w:author="Toky Hajatiana RABOANARY" w:date="2019-07-10T17:51:00Z">
        <w:r>
          <w:t>Mety tsara raha ampiana ouvrage 1 na 2 </w:t>
        </w:r>
        <w:r>
          <w:sym w:font="Wingdings" w:char="F04A"/>
        </w:r>
        <w:r>
          <w:t xml:space="preserve"> </w:t>
        </w:r>
      </w:ins>
    </w:p>
    <w:p w:rsidR="004F7154" w:rsidRDefault="004F7154" w:rsidP="00CC4679">
      <w:ins w:id="1170" w:author="Toky Hajatiana RABOANARY" w:date="2019-07-10T17:51:00Z">
        <w:r>
          <w:t xml:space="preserve">Ny </w:t>
        </w:r>
      </w:ins>
      <w:ins w:id="1171" w:author="Toky Hajatiana RABOANARY" w:date="2019-07-10T17:52:00Z">
        <w:r>
          <w:t>webographie : titre document, url, date de consultation…</w:t>
        </w:r>
      </w:ins>
    </w:p>
    <w:p w:rsidR="00CC4679" w:rsidRDefault="00CC4679" w:rsidP="00CC4679">
      <w:pPr>
        <w:pStyle w:val="Titre3"/>
        <w:numPr>
          <w:ilvl w:val="0"/>
          <w:numId w:val="55"/>
        </w:numPr>
      </w:pPr>
      <w:bookmarkStart w:id="1172" w:name="_Toc9400143"/>
      <w:r>
        <w:t>Webographies</w:t>
      </w:r>
      <w:bookmarkEnd w:id="1172"/>
    </w:p>
    <w:p w:rsidR="00CC4679" w:rsidRPr="001F2124" w:rsidRDefault="00CC4679" w:rsidP="00CC4679">
      <w:pPr>
        <w:numPr>
          <w:ilvl w:val="0"/>
          <w:numId w:val="56"/>
        </w:numPr>
        <w:spacing w:after="261" w:line="259" w:lineRule="auto"/>
        <w:ind w:hanging="422"/>
        <w:rPr>
          <w:color w:val="000000" w:themeColor="text1"/>
          <w:sz w:val="24"/>
          <w:szCs w:val="24"/>
        </w:rPr>
      </w:pPr>
      <w:r w:rsidRPr="001F2124">
        <w:rPr>
          <w:color w:val="000000" w:themeColor="text1"/>
          <w:sz w:val="24"/>
          <w:szCs w:val="24"/>
        </w:rPr>
        <w:t xml:space="preserve">: </w:t>
      </w:r>
      <w:hyperlink r:id="rId102">
        <w:r w:rsidRPr="001F2124">
          <w:rPr>
            <w:color w:val="000000" w:themeColor="text1"/>
            <w:sz w:val="24"/>
            <w:szCs w:val="24"/>
          </w:rPr>
          <w:t>http://www.ispm</w:t>
        </w:r>
      </w:hyperlink>
      <w:hyperlink r:id="rId103">
        <w:r w:rsidRPr="001F2124">
          <w:rPr>
            <w:color w:val="000000" w:themeColor="text1"/>
            <w:sz w:val="24"/>
            <w:szCs w:val="24"/>
          </w:rPr>
          <w:t>-</w:t>
        </w:r>
      </w:hyperlink>
      <w:hyperlink r:id="rId104">
        <w:r w:rsidRPr="001F2124">
          <w:rPr>
            <w:color w:val="000000" w:themeColor="text1"/>
            <w:sz w:val="24"/>
            <w:szCs w:val="24"/>
          </w:rPr>
          <w:t>edu.com</w:t>
        </w:r>
      </w:hyperlink>
      <w:hyperlink r:id="rId105"/>
    </w:p>
    <w:p w:rsidR="00CC4679"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t xml:space="preserve">: </w:t>
      </w:r>
      <w:hyperlink r:id="rId106" w:history="1">
        <w:r w:rsidRPr="001F2124">
          <w:rPr>
            <w:rStyle w:val="Lienhypertexte"/>
            <w:color w:val="000000" w:themeColor="text1"/>
            <w:sz w:val="24"/>
            <w:szCs w:val="24"/>
            <w:u w:val="none"/>
          </w:rPr>
          <w:t>http://www.eqima.mg</w:t>
        </w:r>
      </w:hyperlink>
      <w:hyperlink r:id="rId107"/>
    </w:p>
    <w:p w:rsidR="00CC4679"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t xml:space="preserve">: </w:t>
      </w:r>
      <w:hyperlink r:id="rId108">
        <w:r w:rsidRPr="001F2124">
          <w:rPr>
            <w:color w:val="000000" w:themeColor="text1"/>
            <w:sz w:val="24"/>
            <w:szCs w:val="24"/>
          </w:rPr>
          <w:t>http://ecoaustral.com/mbolatiana</w:t>
        </w:r>
      </w:hyperlink>
      <w:hyperlink r:id="rId109">
        <w:r w:rsidRPr="001F2124">
          <w:rPr>
            <w:color w:val="000000" w:themeColor="text1"/>
            <w:sz w:val="24"/>
            <w:szCs w:val="24"/>
          </w:rPr>
          <w:t>-</w:t>
        </w:r>
      </w:hyperlink>
      <w:hyperlink r:id="rId110">
        <w:r w:rsidRPr="001F2124">
          <w:rPr>
            <w:color w:val="000000" w:themeColor="text1"/>
            <w:sz w:val="24"/>
            <w:szCs w:val="24"/>
          </w:rPr>
          <w:t>andriamanantsoa</w:t>
        </w:r>
      </w:hyperlink>
      <w:hyperlink r:id="rId111">
        <w:r w:rsidRPr="001F2124">
          <w:rPr>
            <w:color w:val="000000" w:themeColor="text1"/>
            <w:sz w:val="24"/>
            <w:szCs w:val="24"/>
          </w:rPr>
          <w:t>-</w:t>
        </w:r>
      </w:hyperlink>
      <w:hyperlink r:id="rId112">
        <w:r w:rsidRPr="001F2124">
          <w:rPr>
            <w:color w:val="000000" w:themeColor="text1"/>
            <w:sz w:val="24"/>
            <w:szCs w:val="24"/>
          </w:rPr>
          <w:t>le</w:t>
        </w:r>
      </w:hyperlink>
      <w:hyperlink r:id="rId113">
        <w:r w:rsidRPr="001F2124">
          <w:rPr>
            <w:color w:val="000000" w:themeColor="text1"/>
            <w:sz w:val="24"/>
            <w:szCs w:val="24"/>
          </w:rPr>
          <w:t>-</w:t>
        </w:r>
      </w:hyperlink>
      <w:hyperlink r:id="rId114">
        <w:r w:rsidRPr="001F2124">
          <w:rPr>
            <w:color w:val="000000" w:themeColor="text1"/>
            <w:sz w:val="24"/>
            <w:szCs w:val="24"/>
          </w:rPr>
          <w:t>secret</w:t>
        </w:r>
      </w:hyperlink>
      <w:hyperlink r:id="rId115">
        <w:r w:rsidRPr="001F2124">
          <w:rPr>
            <w:color w:val="000000" w:themeColor="text1"/>
            <w:sz w:val="24"/>
            <w:szCs w:val="24"/>
          </w:rPr>
          <w:t>-</w:t>
        </w:r>
      </w:hyperlink>
      <w:hyperlink r:id="rId116">
        <w:r w:rsidRPr="001F2124">
          <w:rPr>
            <w:color w:val="000000" w:themeColor="text1"/>
            <w:sz w:val="24"/>
            <w:szCs w:val="24"/>
          </w:rPr>
          <w:t>dune</w:t>
        </w:r>
      </w:hyperlink>
      <w:hyperlink r:id="rId117">
        <w:r w:rsidRPr="001F2124">
          <w:rPr>
            <w:color w:val="000000" w:themeColor="text1"/>
            <w:sz w:val="24"/>
            <w:szCs w:val="24"/>
          </w:rPr>
          <w:t>-</w:t>
        </w:r>
      </w:hyperlink>
      <w:hyperlink r:id="rId118">
        <w:r w:rsidRPr="001F2124">
          <w:rPr>
            <w:color w:val="000000" w:themeColor="text1"/>
            <w:sz w:val="24"/>
            <w:szCs w:val="24"/>
          </w:rPr>
          <w:t>reussite</w:t>
        </w:r>
      </w:hyperlink>
      <w:hyperlink r:id="rId119"/>
    </w:p>
    <w:p w:rsidR="00CC4679"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t>: http://www.fid.mg/presentation/</w:t>
      </w:r>
    </w:p>
    <w:p w:rsidR="00CC4679"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t xml:space="preserve">: </w:t>
      </w:r>
      <w:hyperlink r:id="rId120">
        <w:r w:rsidRPr="001F2124">
          <w:rPr>
            <w:color w:val="000000" w:themeColor="text1"/>
            <w:sz w:val="24"/>
            <w:szCs w:val="24"/>
          </w:rPr>
          <w:t>https://fr.wikipedia.org/wiki/Gestion_des_ressources_humaines</w:t>
        </w:r>
      </w:hyperlink>
      <w:hyperlink r:id="rId121"/>
    </w:p>
    <w:p w:rsidR="00CC4679"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t xml:space="preserve">: </w:t>
      </w:r>
      <w:hyperlink r:id="rId122">
        <w:r w:rsidRPr="001F2124">
          <w:rPr>
            <w:color w:val="000000" w:themeColor="text1"/>
            <w:sz w:val="24"/>
            <w:szCs w:val="24"/>
          </w:rPr>
          <w:t>https://fr.wikipedia.org/wiki/Microsoft_SQL_Server</w:t>
        </w:r>
      </w:hyperlink>
      <w:hyperlink r:id="rId123"/>
    </w:p>
    <w:p w:rsidR="00CC4679"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t xml:space="preserve">: </w:t>
      </w:r>
      <w:hyperlink r:id="rId124">
        <w:r w:rsidRPr="001F2124">
          <w:rPr>
            <w:color w:val="000000" w:themeColor="text1"/>
            <w:sz w:val="24"/>
            <w:szCs w:val="24"/>
          </w:rPr>
          <w:t>https://msdn.microsoft.com/fr</w:t>
        </w:r>
      </w:hyperlink>
      <w:hyperlink r:id="rId125">
        <w:r w:rsidRPr="001F2124">
          <w:rPr>
            <w:color w:val="000000" w:themeColor="text1"/>
            <w:sz w:val="24"/>
            <w:szCs w:val="24"/>
          </w:rPr>
          <w:t>-</w:t>
        </w:r>
      </w:hyperlink>
      <w:hyperlink r:id="rId126">
        <w:r w:rsidRPr="001F2124">
          <w:rPr>
            <w:color w:val="000000" w:themeColor="text1"/>
            <w:sz w:val="24"/>
            <w:szCs w:val="24"/>
          </w:rPr>
          <w:t>fr/</w:t>
        </w:r>
      </w:hyperlink>
      <w:hyperlink r:id="rId127"/>
    </w:p>
    <w:p w:rsidR="00CC4679"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t xml:space="preserve">: </w:t>
      </w:r>
      <w:hyperlink r:id="rId128">
        <w:r w:rsidRPr="001F2124">
          <w:rPr>
            <w:color w:val="000000" w:themeColor="text1"/>
            <w:sz w:val="24"/>
            <w:szCs w:val="24"/>
          </w:rPr>
          <w:t>https://www.sage.com/</w:t>
        </w:r>
      </w:hyperlink>
      <w:hyperlink r:id="rId129"/>
    </w:p>
    <w:p w:rsidR="00CC4679"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t>: https://openclassrooms.com/fr/courses/218202-apprenez-a-programmer-en-c-sur-net</w:t>
      </w:r>
    </w:p>
    <w:p w:rsidR="00CC4679"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lastRenderedPageBreak/>
        <w:t>: https://sqlserver.developpez.com/cours/</w:t>
      </w:r>
    </w:p>
    <w:p w:rsidR="004C5D7D" w:rsidRPr="001F2124" w:rsidRDefault="00CC4679" w:rsidP="00CC4679">
      <w:pPr>
        <w:numPr>
          <w:ilvl w:val="0"/>
          <w:numId w:val="56"/>
        </w:numPr>
        <w:spacing w:after="104" w:line="259" w:lineRule="auto"/>
        <w:ind w:hanging="422"/>
        <w:rPr>
          <w:color w:val="000000" w:themeColor="text1"/>
          <w:sz w:val="24"/>
          <w:szCs w:val="24"/>
        </w:rPr>
      </w:pPr>
      <w:r w:rsidRPr="001F2124">
        <w:rPr>
          <w:color w:val="000000" w:themeColor="text1"/>
          <w:sz w:val="24"/>
          <w:szCs w:val="24"/>
        </w:rPr>
        <w:t xml:space="preserve">: </w:t>
      </w:r>
      <w:hyperlink r:id="rId130" w:history="1">
        <w:r w:rsidRPr="001F2124">
          <w:rPr>
            <w:rStyle w:val="Lienhypertexte"/>
            <w:color w:val="000000" w:themeColor="text1"/>
            <w:sz w:val="24"/>
            <w:szCs w:val="24"/>
            <w:u w:val="none"/>
          </w:rPr>
          <w:t>https://jmbruel.github.io/MobileModeling2016-1/</w:t>
        </w:r>
      </w:hyperlink>
    </w:p>
    <w:p w:rsidR="004C5D7D" w:rsidRDefault="004C5D7D">
      <w:r>
        <w:br w:type="page"/>
      </w:r>
    </w:p>
    <w:p w:rsidR="00CC4679" w:rsidRDefault="004C5D7D" w:rsidP="004C5D7D">
      <w:pPr>
        <w:pStyle w:val="Titre1"/>
      </w:pPr>
      <w:bookmarkStart w:id="1173" w:name="_Toc9400144"/>
      <w:r>
        <w:lastRenderedPageBreak/>
        <w:t>TABLE DES MATIERES</w:t>
      </w:r>
      <w:bookmarkEnd w:id="1173"/>
    </w:p>
    <w:p w:rsidR="00AA3793" w:rsidRDefault="00AA3793">
      <w:pPr>
        <w:pStyle w:val="TM1"/>
        <w:tabs>
          <w:tab w:val="right" w:leader="dot" w:pos="9062"/>
        </w:tabs>
        <w:rPr>
          <w:noProof/>
        </w:rPr>
      </w:pPr>
      <w:r>
        <w:fldChar w:fldCharType="begin"/>
      </w:r>
      <w:r>
        <w:instrText xml:space="preserve"> TOC \o "1-5" \h \z \u </w:instrText>
      </w:r>
      <w:r>
        <w:fldChar w:fldCharType="separate"/>
      </w:r>
      <w:hyperlink w:anchor="_Toc9399996" w:history="1">
        <w:r w:rsidRPr="00A20869">
          <w:rPr>
            <w:rStyle w:val="Lienhypertexte"/>
            <w:noProof/>
          </w:rPr>
          <w:t>REMERCIEMENTS</w:t>
        </w:r>
        <w:r>
          <w:rPr>
            <w:noProof/>
            <w:webHidden/>
          </w:rPr>
          <w:tab/>
        </w:r>
        <w:r>
          <w:rPr>
            <w:noProof/>
            <w:webHidden/>
          </w:rPr>
          <w:fldChar w:fldCharType="begin"/>
        </w:r>
        <w:r>
          <w:rPr>
            <w:noProof/>
            <w:webHidden/>
          </w:rPr>
          <w:instrText xml:space="preserve"> PAGEREF _Toc9399996 \h </w:instrText>
        </w:r>
        <w:r>
          <w:rPr>
            <w:noProof/>
            <w:webHidden/>
          </w:rPr>
        </w:r>
        <w:r>
          <w:rPr>
            <w:noProof/>
            <w:webHidden/>
          </w:rPr>
          <w:fldChar w:fldCharType="separate"/>
        </w:r>
        <w:r>
          <w:rPr>
            <w:noProof/>
            <w:webHidden/>
          </w:rPr>
          <w:t>I</w:t>
        </w:r>
        <w:r>
          <w:rPr>
            <w:noProof/>
            <w:webHidden/>
          </w:rPr>
          <w:fldChar w:fldCharType="end"/>
        </w:r>
      </w:hyperlink>
    </w:p>
    <w:p w:rsidR="00AA3793" w:rsidRDefault="00BF6DD5">
      <w:pPr>
        <w:pStyle w:val="TM1"/>
        <w:tabs>
          <w:tab w:val="right" w:leader="dot" w:pos="9062"/>
        </w:tabs>
        <w:rPr>
          <w:noProof/>
        </w:rPr>
      </w:pPr>
      <w:hyperlink w:anchor="_Toc9399997" w:history="1">
        <w:r w:rsidR="00AA3793" w:rsidRPr="00A20869">
          <w:rPr>
            <w:rStyle w:val="Lienhypertexte"/>
            <w:noProof/>
          </w:rPr>
          <w:t>AVANT PROPOS</w:t>
        </w:r>
        <w:r w:rsidR="00AA3793">
          <w:rPr>
            <w:noProof/>
            <w:webHidden/>
          </w:rPr>
          <w:tab/>
        </w:r>
        <w:r w:rsidR="00AA3793">
          <w:rPr>
            <w:noProof/>
            <w:webHidden/>
          </w:rPr>
          <w:fldChar w:fldCharType="begin"/>
        </w:r>
        <w:r w:rsidR="00AA3793">
          <w:rPr>
            <w:noProof/>
            <w:webHidden/>
          </w:rPr>
          <w:instrText xml:space="preserve"> PAGEREF _Toc9399997 \h </w:instrText>
        </w:r>
        <w:r w:rsidR="00AA3793">
          <w:rPr>
            <w:noProof/>
            <w:webHidden/>
          </w:rPr>
        </w:r>
        <w:r w:rsidR="00AA3793">
          <w:rPr>
            <w:noProof/>
            <w:webHidden/>
          </w:rPr>
          <w:fldChar w:fldCharType="separate"/>
        </w:r>
        <w:r w:rsidR="00AA3793">
          <w:rPr>
            <w:noProof/>
            <w:webHidden/>
          </w:rPr>
          <w:t>II</w:t>
        </w:r>
        <w:r w:rsidR="00AA3793">
          <w:rPr>
            <w:noProof/>
            <w:webHidden/>
          </w:rPr>
          <w:fldChar w:fldCharType="end"/>
        </w:r>
      </w:hyperlink>
    </w:p>
    <w:p w:rsidR="00AA3793" w:rsidRDefault="00BF6DD5">
      <w:pPr>
        <w:pStyle w:val="TM1"/>
        <w:tabs>
          <w:tab w:val="right" w:leader="dot" w:pos="9062"/>
        </w:tabs>
        <w:rPr>
          <w:noProof/>
        </w:rPr>
      </w:pPr>
      <w:hyperlink w:anchor="_Toc9399998" w:history="1">
        <w:r w:rsidR="00AA3793" w:rsidRPr="00A20869">
          <w:rPr>
            <w:rStyle w:val="Lienhypertexte"/>
            <w:noProof/>
          </w:rPr>
          <w:t>SOMMAIRE</w:t>
        </w:r>
        <w:r w:rsidR="00AA3793">
          <w:rPr>
            <w:noProof/>
            <w:webHidden/>
          </w:rPr>
          <w:tab/>
        </w:r>
        <w:r w:rsidR="00AA3793">
          <w:rPr>
            <w:noProof/>
            <w:webHidden/>
          </w:rPr>
          <w:fldChar w:fldCharType="begin"/>
        </w:r>
        <w:r w:rsidR="00AA3793">
          <w:rPr>
            <w:noProof/>
            <w:webHidden/>
          </w:rPr>
          <w:instrText xml:space="preserve"> PAGEREF _Toc9399998 \h </w:instrText>
        </w:r>
        <w:r w:rsidR="00AA3793">
          <w:rPr>
            <w:noProof/>
            <w:webHidden/>
          </w:rPr>
        </w:r>
        <w:r w:rsidR="00AA3793">
          <w:rPr>
            <w:noProof/>
            <w:webHidden/>
          </w:rPr>
          <w:fldChar w:fldCharType="separate"/>
        </w:r>
        <w:r w:rsidR="00AA3793">
          <w:rPr>
            <w:noProof/>
            <w:webHidden/>
          </w:rPr>
          <w:t>III</w:t>
        </w:r>
        <w:r w:rsidR="00AA3793">
          <w:rPr>
            <w:noProof/>
            <w:webHidden/>
          </w:rPr>
          <w:fldChar w:fldCharType="end"/>
        </w:r>
      </w:hyperlink>
    </w:p>
    <w:p w:rsidR="00AA3793" w:rsidRDefault="00BF6DD5">
      <w:pPr>
        <w:pStyle w:val="TM1"/>
        <w:tabs>
          <w:tab w:val="right" w:leader="dot" w:pos="9062"/>
        </w:tabs>
        <w:rPr>
          <w:noProof/>
        </w:rPr>
      </w:pPr>
      <w:hyperlink w:anchor="_Toc9399999" w:history="1">
        <w:r w:rsidR="00AA3793" w:rsidRPr="00A20869">
          <w:rPr>
            <w:rStyle w:val="Lienhypertexte"/>
            <w:noProof/>
          </w:rPr>
          <w:t>LISTE DES FIGURES</w:t>
        </w:r>
        <w:r w:rsidR="00AA3793">
          <w:rPr>
            <w:noProof/>
            <w:webHidden/>
          </w:rPr>
          <w:tab/>
        </w:r>
        <w:r w:rsidR="00AA3793">
          <w:rPr>
            <w:noProof/>
            <w:webHidden/>
          </w:rPr>
          <w:fldChar w:fldCharType="begin"/>
        </w:r>
        <w:r w:rsidR="00AA3793">
          <w:rPr>
            <w:noProof/>
            <w:webHidden/>
          </w:rPr>
          <w:instrText xml:space="preserve"> PAGEREF _Toc9399999 \h </w:instrText>
        </w:r>
        <w:r w:rsidR="00AA3793">
          <w:rPr>
            <w:noProof/>
            <w:webHidden/>
          </w:rPr>
        </w:r>
        <w:r w:rsidR="00AA3793">
          <w:rPr>
            <w:noProof/>
            <w:webHidden/>
          </w:rPr>
          <w:fldChar w:fldCharType="separate"/>
        </w:r>
        <w:r w:rsidR="00AA3793">
          <w:rPr>
            <w:noProof/>
            <w:webHidden/>
          </w:rPr>
          <w:t>IV</w:t>
        </w:r>
        <w:r w:rsidR="00AA3793">
          <w:rPr>
            <w:noProof/>
            <w:webHidden/>
          </w:rPr>
          <w:fldChar w:fldCharType="end"/>
        </w:r>
      </w:hyperlink>
    </w:p>
    <w:p w:rsidR="00AA3793" w:rsidRDefault="00BF6DD5">
      <w:pPr>
        <w:pStyle w:val="TM1"/>
        <w:tabs>
          <w:tab w:val="right" w:leader="dot" w:pos="9062"/>
        </w:tabs>
        <w:rPr>
          <w:noProof/>
        </w:rPr>
      </w:pPr>
      <w:hyperlink w:anchor="_Toc9400000" w:history="1">
        <w:r w:rsidR="00AA3793" w:rsidRPr="00A20869">
          <w:rPr>
            <w:rStyle w:val="Lienhypertexte"/>
            <w:noProof/>
          </w:rPr>
          <w:t>LISTE DES TABLEAUX</w:t>
        </w:r>
        <w:r w:rsidR="00AA3793">
          <w:rPr>
            <w:noProof/>
            <w:webHidden/>
          </w:rPr>
          <w:tab/>
        </w:r>
        <w:r w:rsidR="00AA3793">
          <w:rPr>
            <w:noProof/>
            <w:webHidden/>
          </w:rPr>
          <w:fldChar w:fldCharType="begin"/>
        </w:r>
        <w:r w:rsidR="00AA3793">
          <w:rPr>
            <w:noProof/>
            <w:webHidden/>
          </w:rPr>
          <w:instrText xml:space="preserve"> PAGEREF _Toc9400000 \h </w:instrText>
        </w:r>
        <w:r w:rsidR="00AA3793">
          <w:rPr>
            <w:noProof/>
            <w:webHidden/>
          </w:rPr>
        </w:r>
        <w:r w:rsidR="00AA3793">
          <w:rPr>
            <w:noProof/>
            <w:webHidden/>
          </w:rPr>
          <w:fldChar w:fldCharType="separate"/>
        </w:r>
        <w:r w:rsidR="00AA3793">
          <w:rPr>
            <w:noProof/>
            <w:webHidden/>
          </w:rPr>
          <w:t>VII</w:t>
        </w:r>
        <w:r w:rsidR="00AA3793">
          <w:rPr>
            <w:noProof/>
            <w:webHidden/>
          </w:rPr>
          <w:fldChar w:fldCharType="end"/>
        </w:r>
      </w:hyperlink>
    </w:p>
    <w:p w:rsidR="00AA3793" w:rsidRDefault="00BF6DD5">
      <w:pPr>
        <w:pStyle w:val="TM1"/>
        <w:tabs>
          <w:tab w:val="right" w:leader="dot" w:pos="9062"/>
        </w:tabs>
        <w:rPr>
          <w:noProof/>
        </w:rPr>
      </w:pPr>
      <w:hyperlink w:anchor="_Toc9400001" w:history="1">
        <w:r w:rsidR="00AA3793" w:rsidRPr="00A20869">
          <w:rPr>
            <w:rStyle w:val="Lienhypertexte"/>
            <w:noProof/>
          </w:rPr>
          <w:t>LISTE DES ABREVIATIONS</w:t>
        </w:r>
        <w:r w:rsidR="00AA3793">
          <w:rPr>
            <w:noProof/>
            <w:webHidden/>
          </w:rPr>
          <w:tab/>
        </w:r>
        <w:r w:rsidR="00AA3793">
          <w:rPr>
            <w:noProof/>
            <w:webHidden/>
          </w:rPr>
          <w:fldChar w:fldCharType="begin"/>
        </w:r>
        <w:r w:rsidR="00AA3793">
          <w:rPr>
            <w:noProof/>
            <w:webHidden/>
          </w:rPr>
          <w:instrText xml:space="preserve"> PAGEREF _Toc9400001 \h </w:instrText>
        </w:r>
        <w:r w:rsidR="00AA3793">
          <w:rPr>
            <w:noProof/>
            <w:webHidden/>
          </w:rPr>
        </w:r>
        <w:r w:rsidR="00AA3793">
          <w:rPr>
            <w:noProof/>
            <w:webHidden/>
          </w:rPr>
          <w:fldChar w:fldCharType="separate"/>
        </w:r>
        <w:r w:rsidR="00AA3793">
          <w:rPr>
            <w:noProof/>
            <w:webHidden/>
          </w:rPr>
          <w:t>VIII</w:t>
        </w:r>
        <w:r w:rsidR="00AA3793">
          <w:rPr>
            <w:noProof/>
            <w:webHidden/>
          </w:rPr>
          <w:fldChar w:fldCharType="end"/>
        </w:r>
      </w:hyperlink>
    </w:p>
    <w:p w:rsidR="00AA3793" w:rsidRDefault="00BF6DD5">
      <w:pPr>
        <w:pStyle w:val="TM1"/>
        <w:tabs>
          <w:tab w:val="right" w:leader="dot" w:pos="9062"/>
        </w:tabs>
        <w:rPr>
          <w:noProof/>
        </w:rPr>
      </w:pPr>
      <w:hyperlink w:anchor="_Toc9400002" w:history="1">
        <w:r w:rsidR="00AA3793" w:rsidRPr="00A20869">
          <w:rPr>
            <w:rStyle w:val="Lienhypertexte"/>
            <w:noProof/>
          </w:rPr>
          <w:t>INTRODUCTION</w:t>
        </w:r>
        <w:r w:rsidR="00AA3793">
          <w:rPr>
            <w:noProof/>
            <w:webHidden/>
          </w:rPr>
          <w:tab/>
        </w:r>
        <w:r w:rsidR="00AA3793">
          <w:rPr>
            <w:noProof/>
            <w:webHidden/>
          </w:rPr>
          <w:fldChar w:fldCharType="begin"/>
        </w:r>
        <w:r w:rsidR="00AA3793">
          <w:rPr>
            <w:noProof/>
            <w:webHidden/>
          </w:rPr>
          <w:instrText xml:space="preserve"> PAGEREF _Toc9400002 \h </w:instrText>
        </w:r>
        <w:r w:rsidR="00AA3793">
          <w:rPr>
            <w:noProof/>
            <w:webHidden/>
          </w:rPr>
        </w:r>
        <w:r w:rsidR="00AA3793">
          <w:rPr>
            <w:noProof/>
            <w:webHidden/>
          </w:rPr>
          <w:fldChar w:fldCharType="separate"/>
        </w:r>
        <w:r w:rsidR="00AA3793">
          <w:rPr>
            <w:noProof/>
            <w:webHidden/>
          </w:rPr>
          <w:t>1</w:t>
        </w:r>
        <w:r w:rsidR="00AA3793">
          <w:rPr>
            <w:noProof/>
            <w:webHidden/>
          </w:rPr>
          <w:fldChar w:fldCharType="end"/>
        </w:r>
      </w:hyperlink>
    </w:p>
    <w:p w:rsidR="00AA3793" w:rsidRDefault="00BF6DD5">
      <w:pPr>
        <w:pStyle w:val="TM1"/>
        <w:tabs>
          <w:tab w:val="right" w:leader="dot" w:pos="9062"/>
        </w:tabs>
        <w:rPr>
          <w:noProof/>
        </w:rPr>
      </w:pPr>
      <w:hyperlink w:anchor="_Toc9400003" w:history="1">
        <w:r w:rsidR="00AA3793" w:rsidRPr="00A20869">
          <w:rPr>
            <w:rStyle w:val="Lienhypertexte"/>
            <w:noProof/>
          </w:rPr>
          <w:t>PARTIE 1</w:t>
        </w:r>
        <w:r w:rsidR="00AA3793">
          <w:rPr>
            <w:noProof/>
            <w:webHidden/>
          </w:rPr>
          <w:tab/>
        </w:r>
        <w:r w:rsidR="00AA3793">
          <w:rPr>
            <w:noProof/>
            <w:webHidden/>
          </w:rPr>
          <w:fldChar w:fldCharType="begin"/>
        </w:r>
        <w:r w:rsidR="00AA3793">
          <w:rPr>
            <w:noProof/>
            <w:webHidden/>
          </w:rPr>
          <w:instrText xml:space="preserve"> PAGEREF _Toc9400003 \h </w:instrText>
        </w:r>
        <w:r w:rsidR="00AA3793">
          <w:rPr>
            <w:noProof/>
            <w:webHidden/>
          </w:rPr>
        </w:r>
        <w:r w:rsidR="00AA3793">
          <w:rPr>
            <w:noProof/>
            <w:webHidden/>
          </w:rPr>
          <w:fldChar w:fldCharType="separate"/>
        </w:r>
        <w:r w:rsidR="00AA3793">
          <w:rPr>
            <w:noProof/>
            <w:webHidden/>
          </w:rPr>
          <w:t>1</w:t>
        </w:r>
        <w:r w:rsidR="00AA3793">
          <w:rPr>
            <w:noProof/>
            <w:webHidden/>
          </w:rPr>
          <w:fldChar w:fldCharType="end"/>
        </w:r>
      </w:hyperlink>
    </w:p>
    <w:p w:rsidR="00AA3793" w:rsidRDefault="00BF6DD5">
      <w:pPr>
        <w:pStyle w:val="TM1"/>
        <w:tabs>
          <w:tab w:val="right" w:leader="dot" w:pos="9062"/>
        </w:tabs>
        <w:rPr>
          <w:noProof/>
        </w:rPr>
      </w:pPr>
      <w:hyperlink w:anchor="_Toc9400004" w:history="1">
        <w:r w:rsidR="00AA3793" w:rsidRPr="00A20869">
          <w:rPr>
            <w:rStyle w:val="Lienhypertexte"/>
            <w:noProof/>
          </w:rPr>
          <w:t>DOMAINE D’ETUDE ET DE TRAVAIL</w:t>
        </w:r>
        <w:r w:rsidR="00AA3793">
          <w:rPr>
            <w:noProof/>
            <w:webHidden/>
          </w:rPr>
          <w:tab/>
        </w:r>
        <w:r w:rsidR="00AA3793">
          <w:rPr>
            <w:noProof/>
            <w:webHidden/>
          </w:rPr>
          <w:fldChar w:fldCharType="begin"/>
        </w:r>
        <w:r w:rsidR="00AA3793">
          <w:rPr>
            <w:noProof/>
            <w:webHidden/>
          </w:rPr>
          <w:instrText xml:space="preserve"> PAGEREF _Toc9400004 \h </w:instrText>
        </w:r>
        <w:r w:rsidR="00AA3793">
          <w:rPr>
            <w:noProof/>
            <w:webHidden/>
          </w:rPr>
        </w:r>
        <w:r w:rsidR="00AA3793">
          <w:rPr>
            <w:noProof/>
            <w:webHidden/>
          </w:rPr>
          <w:fldChar w:fldCharType="separate"/>
        </w:r>
        <w:r w:rsidR="00AA3793">
          <w:rPr>
            <w:noProof/>
            <w:webHidden/>
          </w:rPr>
          <w:t>1</w:t>
        </w:r>
        <w:r w:rsidR="00AA3793">
          <w:rPr>
            <w:noProof/>
            <w:webHidden/>
          </w:rPr>
          <w:fldChar w:fldCharType="end"/>
        </w:r>
      </w:hyperlink>
    </w:p>
    <w:p w:rsidR="00AA3793" w:rsidRDefault="00BF6DD5">
      <w:pPr>
        <w:pStyle w:val="TM2"/>
        <w:tabs>
          <w:tab w:val="right" w:leader="dot" w:pos="9062"/>
        </w:tabs>
        <w:rPr>
          <w:noProof/>
        </w:rPr>
      </w:pPr>
      <w:hyperlink w:anchor="_Toc9400005" w:history="1">
        <w:r w:rsidR="00AA3793" w:rsidRPr="00A20869">
          <w:rPr>
            <w:rStyle w:val="Lienhypertexte"/>
            <w:noProof/>
          </w:rPr>
          <w:t>CHAPITRE 1 : PRESENTATION DE L’ISPM</w:t>
        </w:r>
        <w:r w:rsidR="00AA3793">
          <w:rPr>
            <w:noProof/>
            <w:webHidden/>
          </w:rPr>
          <w:tab/>
        </w:r>
        <w:r w:rsidR="00AA3793">
          <w:rPr>
            <w:noProof/>
            <w:webHidden/>
          </w:rPr>
          <w:fldChar w:fldCharType="begin"/>
        </w:r>
        <w:r w:rsidR="00AA3793">
          <w:rPr>
            <w:noProof/>
            <w:webHidden/>
          </w:rPr>
          <w:instrText xml:space="preserve"> PAGEREF _Toc9400005 \h </w:instrText>
        </w:r>
        <w:r w:rsidR="00AA3793">
          <w:rPr>
            <w:noProof/>
            <w:webHidden/>
          </w:rPr>
        </w:r>
        <w:r w:rsidR="00AA3793">
          <w:rPr>
            <w:noProof/>
            <w:webHidden/>
          </w:rPr>
          <w:fldChar w:fldCharType="separate"/>
        </w:r>
        <w:r w:rsidR="00AA3793">
          <w:rPr>
            <w:noProof/>
            <w:webHidden/>
          </w:rPr>
          <w:t>2</w:t>
        </w:r>
        <w:r w:rsidR="00AA3793">
          <w:rPr>
            <w:noProof/>
            <w:webHidden/>
          </w:rPr>
          <w:fldChar w:fldCharType="end"/>
        </w:r>
      </w:hyperlink>
    </w:p>
    <w:p w:rsidR="00AA3793" w:rsidRDefault="00BF6DD5">
      <w:pPr>
        <w:pStyle w:val="TM3"/>
        <w:tabs>
          <w:tab w:val="left" w:pos="880"/>
          <w:tab w:val="right" w:leader="dot" w:pos="9062"/>
        </w:tabs>
        <w:rPr>
          <w:noProof/>
        </w:rPr>
      </w:pPr>
      <w:hyperlink w:anchor="_Toc9400006" w:history="1">
        <w:r w:rsidR="00AA3793" w:rsidRPr="00A20869">
          <w:rPr>
            <w:rStyle w:val="Lienhypertexte"/>
            <w:rFonts w:ascii="Cambria" w:hAnsi="Cambria"/>
            <w:noProof/>
          </w:rPr>
          <w:t>A.</w:t>
        </w:r>
        <w:r w:rsidR="00AA3793">
          <w:rPr>
            <w:noProof/>
          </w:rPr>
          <w:tab/>
        </w:r>
        <w:r w:rsidR="00AA3793" w:rsidRPr="00A20869">
          <w:rPr>
            <w:rStyle w:val="Lienhypertexte"/>
            <w:noProof/>
          </w:rPr>
          <w:t>HISTORIQUE</w:t>
        </w:r>
        <w:r w:rsidR="00AA3793">
          <w:rPr>
            <w:noProof/>
            <w:webHidden/>
          </w:rPr>
          <w:tab/>
        </w:r>
        <w:r w:rsidR="00AA3793">
          <w:rPr>
            <w:noProof/>
            <w:webHidden/>
          </w:rPr>
          <w:fldChar w:fldCharType="begin"/>
        </w:r>
        <w:r w:rsidR="00AA3793">
          <w:rPr>
            <w:noProof/>
            <w:webHidden/>
          </w:rPr>
          <w:instrText xml:space="preserve"> PAGEREF _Toc9400006 \h </w:instrText>
        </w:r>
        <w:r w:rsidR="00AA3793">
          <w:rPr>
            <w:noProof/>
            <w:webHidden/>
          </w:rPr>
        </w:r>
        <w:r w:rsidR="00AA3793">
          <w:rPr>
            <w:noProof/>
            <w:webHidden/>
          </w:rPr>
          <w:fldChar w:fldCharType="separate"/>
        </w:r>
        <w:r w:rsidR="00AA3793">
          <w:rPr>
            <w:noProof/>
            <w:webHidden/>
          </w:rPr>
          <w:t>2</w:t>
        </w:r>
        <w:r w:rsidR="00AA3793">
          <w:rPr>
            <w:noProof/>
            <w:webHidden/>
          </w:rPr>
          <w:fldChar w:fldCharType="end"/>
        </w:r>
      </w:hyperlink>
    </w:p>
    <w:p w:rsidR="00AA3793" w:rsidRDefault="00BF6DD5">
      <w:pPr>
        <w:pStyle w:val="TM4"/>
        <w:tabs>
          <w:tab w:val="left" w:pos="1100"/>
          <w:tab w:val="right" w:leader="dot" w:pos="9062"/>
        </w:tabs>
        <w:rPr>
          <w:noProof/>
        </w:rPr>
      </w:pPr>
      <w:hyperlink w:anchor="_Toc9400007" w:history="1">
        <w:r w:rsidR="00AA3793" w:rsidRPr="00A20869">
          <w:rPr>
            <w:rStyle w:val="Lienhypertexte"/>
            <w:rFonts w:ascii="Cambria" w:hAnsi="Cambria"/>
            <w:noProof/>
          </w:rPr>
          <w:t>1.</w:t>
        </w:r>
        <w:r w:rsidR="00AA3793">
          <w:rPr>
            <w:noProof/>
          </w:rPr>
          <w:tab/>
        </w:r>
        <w:r w:rsidR="00AA3793" w:rsidRPr="00A20869">
          <w:rPr>
            <w:rStyle w:val="Lienhypertexte"/>
            <w:noProof/>
          </w:rPr>
          <w:t>Le département Informatique et Télécommunications :</w:t>
        </w:r>
        <w:r w:rsidR="00AA3793">
          <w:rPr>
            <w:noProof/>
            <w:webHidden/>
          </w:rPr>
          <w:tab/>
        </w:r>
        <w:r w:rsidR="00AA3793">
          <w:rPr>
            <w:noProof/>
            <w:webHidden/>
          </w:rPr>
          <w:fldChar w:fldCharType="begin"/>
        </w:r>
        <w:r w:rsidR="00AA3793">
          <w:rPr>
            <w:noProof/>
            <w:webHidden/>
          </w:rPr>
          <w:instrText xml:space="preserve"> PAGEREF _Toc9400007 \h </w:instrText>
        </w:r>
        <w:r w:rsidR="00AA3793">
          <w:rPr>
            <w:noProof/>
            <w:webHidden/>
          </w:rPr>
        </w:r>
        <w:r w:rsidR="00AA3793">
          <w:rPr>
            <w:noProof/>
            <w:webHidden/>
          </w:rPr>
          <w:fldChar w:fldCharType="separate"/>
        </w:r>
        <w:r w:rsidR="00AA3793">
          <w:rPr>
            <w:noProof/>
            <w:webHidden/>
          </w:rPr>
          <w:t>2</w:t>
        </w:r>
        <w:r w:rsidR="00AA3793">
          <w:rPr>
            <w:noProof/>
            <w:webHidden/>
          </w:rPr>
          <w:fldChar w:fldCharType="end"/>
        </w:r>
      </w:hyperlink>
    </w:p>
    <w:p w:rsidR="00AA3793" w:rsidRDefault="00BF6DD5">
      <w:pPr>
        <w:pStyle w:val="TM4"/>
        <w:tabs>
          <w:tab w:val="left" w:pos="1100"/>
          <w:tab w:val="right" w:leader="dot" w:pos="9062"/>
        </w:tabs>
        <w:rPr>
          <w:noProof/>
        </w:rPr>
      </w:pPr>
      <w:hyperlink w:anchor="_Toc9400008" w:history="1">
        <w:r w:rsidR="00AA3793" w:rsidRPr="00A20869">
          <w:rPr>
            <w:rStyle w:val="Lienhypertexte"/>
            <w:rFonts w:ascii="Cambria" w:hAnsi="Cambria"/>
            <w:noProof/>
          </w:rPr>
          <w:t>2.</w:t>
        </w:r>
        <w:r w:rsidR="00AA3793">
          <w:rPr>
            <w:noProof/>
          </w:rPr>
          <w:tab/>
        </w:r>
        <w:r w:rsidR="00AA3793" w:rsidRPr="00A20869">
          <w:rPr>
            <w:rStyle w:val="Lienhypertexte"/>
            <w:noProof/>
          </w:rPr>
          <w:t>Le département Techniques des Affaires :</w:t>
        </w:r>
        <w:r w:rsidR="00AA3793">
          <w:rPr>
            <w:noProof/>
            <w:webHidden/>
          </w:rPr>
          <w:tab/>
        </w:r>
        <w:r w:rsidR="00AA3793">
          <w:rPr>
            <w:noProof/>
            <w:webHidden/>
          </w:rPr>
          <w:fldChar w:fldCharType="begin"/>
        </w:r>
        <w:r w:rsidR="00AA3793">
          <w:rPr>
            <w:noProof/>
            <w:webHidden/>
          </w:rPr>
          <w:instrText xml:space="preserve"> PAGEREF _Toc9400008 \h </w:instrText>
        </w:r>
        <w:r w:rsidR="00AA3793">
          <w:rPr>
            <w:noProof/>
            <w:webHidden/>
          </w:rPr>
        </w:r>
        <w:r w:rsidR="00AA3793">
          <w:rPr>
            <w:noProof/>
            <w:webHidden/>
          </w:rPr>
          <w:fldChar w:fldCharType="separate"/>
        </w:r>
        <w:r w:rsidR="00AA3793">
          <w:rPr>
            <w:noProof/>
            <w:webHidden/>
          </w:rPr>
          <w:t>2</w:t>
        </w:r>
        <w:r w:rsidR="00AA3793">
          <w:rPr>
            <w:noProof/>
            <w:webHidden/>
          </w:rPr>
          <w:fldChar w:fldCharType="end"/>
        </w:r>
      </w:hyperlink>
    </w:p>
    <w:p w:rsidR="00AA3793" w:rsidRDefault="00BF6DD5">
      <w:pPr>
        <w:pStyle w:val="TM4"/>
        <w:tabs>
          <w:tab w:val="left" w:pos="1100"/>
          <w:tab w:val="right" w:leader="dot" w:pos="9062"/>
        </w:tabs>
        <w:rPr>
          <w:noProof/>
        </w:rPr>
      </w:pPr>
      <w:hyperlink w:anchor="_Toc9400009" w:history="1">
        <w:r w:rsidR="00AA3793" w:rsidRPr="00A20869">
          <w:rPr>
            <w:rStyle w:val="Lienhypertexte"/>
            <w:rFonts w:ascii="Cambria" w:hAnsi="Cambria"/>
            <w:noProof/>
          </w:rPr>
          <w:t>3.</w:t>
        </w:r>
        <w:r w:rsidR="00AA3793">
          <w:rPr>
            <w:noProof/>
          </w:rPr>
          <w:tab/>
        </w:r>
        <w:r w:rsidR="00AA3793" w:rsidRPr="00A20869">
          <w:rPr>
            <w:rStyle w:val="Lienhypertexte"/>
            <w:noProof/>
          </w:rPr>
          <w:t>Le département Biotechnologique et Agronomie :</w:t>
        </w:r>
        <w:r w:rsidR="00AA3793">
          <w:rPr>
            <w:noProof/>
            <w:webHidden/>
          </w:rPr>
          <w:tab/>
        </w:r>
        <w:r w:rsidR="00AA3793">
          <w:rPr>
            <w:noProof/>
            <w:webHidden/>
          </w:rPr>
          <w:fldChar w:fldCharType="begin"/>
        </w:r>
        <w:r w:rsidR="00AA3793">
          <w:rPr>
            <w:noProof/>
            <w:webHidden/>
          </w:rPr>
          <w:instrText xml:space="preserve"> PAGEREF _Toc9400009 \h </w:instrText>
        </w:r>
        <w:r w:rsidR="00AA3793">
          <w:rPr>
            <w:noProof/>
            <w:webHidden/>
          </w:rPr>
        </w:r>
        <w:r w:rsidR="00AA3793">
          <w:rPr>
            <w:noProof/>
            <w:webHidden/>
          </w:rPr>
          <w:fldChar w:fldCharType="separate"/>
        </w:r>
        <w:r w:rsidR="00AA3793">
          <w:rPr>
            <w:noProof/>
            <w:webHidden/>
          </w:rPr>
          <w:t>3</w:t>
        </w:r>
        <w:r w:rsidR="00AA3793">
          <w:rPr>
            <w:noProof/>
            <w:webHidden/>
          </w:rPr>
          <w:fldChar w:fldCharType="end"/>
        </w:r>
      </w:hyperlink>
    </w:p>
    <w:p w:rsidR="00AA3793" w:rsidRDefault="00BF6DD5">
      <w:pPr>
        <w:pStyle w:val="TM4"/>
        <w:tabs>
          <w:tab w:val="left" w:pos="1100"/>
          <w:tab w:val="right" w:leader="dot" w:pos="9062"/>
        </w:tabs>
        <w:rPr>
          <w:noProof/>
        </w:rPr>
      </w:pPr>
      <w:hyperlink w:anchor="_Toc9400010" w:history="1">
        <w:r w:rsidR="00AA3793" w:rsidRPr="00A20869">
          <w:rPr>
            <w:rStyle w:val="Lienhypertexte"/>
            <w:rFonts w:ascii="Cambria" w:hAnsi="Cambria"/>
            <w:noProof/>
          </w:rPr>
          <w:t>4.</w:t>
        </w:r>
        <w:r w:rsidR="00AA3793">
          <w:rPr>
            <w:noProof/>
          </w:rPr>
          <w:tab/>
        </w:r>
        <w:r w:rsidR="00AA3793" w:rsidRPr="00A20869">
          <w:rPr>
            <w:rStyle w:val="Lienhypertexte"/>
            <w:noProof/>
          </w:rPr>
          <w:t>Le département Génie Industriel et Génie Civil :</w:t>
        </w:r>
        <w:r w:rsidR="00AA3793">
          <w:rPr>
            <w:noProof/>
            <w:webHidden/>
          </w:rPr>
          <w:tab/>
        </w:r>
        <w:r w:rsidR="00AA3793">
          <w:rPr>
            <w:noProof/>
            <w:webHidden/>
          </w:rPr>
          <w:fldChar w:fldCharType="begin"/>
        </w:r>
        <w:r w:rsidR="00AA3793">
          <w:rPr>
            <w:noProof/>
            <w:webHidden/>
          </w:rPr>
          <w:instrText xml:space="preserve"> PAGEREF _Toc9400010 \h </w:instrText>
        </w:r>
        <w:r w:rsidR="00AA3793">
          <w:rPr>
            <w:noProof/>
            <w:webHidden/>
          </w:rPr>
        </w:r>
        <w:r w:rsidR="00AA3793">
          <w:rPr>
            <w:noProof/>
            <w:webHidden/>
          </w:rPr>
          <w:fldChar w:fldCharType="separate"/>
        </w:r>
        <w:r w:rsidR="00AA3793">
          <w:rPr>
            <w:noProof/>
            <w:webHidden/>
          </w:rPr>
          <w:t>3</w:t>
        </w:r>
        <w:r w:rsidR="00AA3793">
          <w:rPr>
            <w:noProof/>
            <w:webHidden/>
          </w:rPr>
          <w:fldChar w:fldCharType="end"/>
        </w:r>
      </w:hyperlink>
    </w:p>
    <w:p w:rsidR="00AA3793" w:rsidRDefault="00BF6DD5">
      <w:pPr>
        <w:pStyle w:val="TM4"/>
        <w:tabs>
          <w:tab w:val="left" w:pos="1100"/>
          <w:tab w:val="right" w:leader="dot" w:pos="9062"/>
        </w:tabs>
        <w:rPr>
          <w:noProof/>
        </w:rPr>
      </w:pPr>
      <w:hyperlink w:anchor="_Toc9400011" w:history="1">
        <w:r w:rsidR="00AA3793" w:rsidRPr="00A20869">
          <w:rPr>
            <w:rStyle w:val="Lienhypertexte"/>
            <w:rFonts w:ascii="Cambria" w:hAnsi="Cambria"/>
            <w:noProof/>
          </w:rPr>
          <w:t>5.</w:t>
        </w:r>
        <w:r w:rsidR="00AA3793">
          <w:rPr>
            <w:noProof/>
          </w:rPr>
          <w:tab/>
        </w:r>
        <w:r w:rsidR="00AA3793" w:rsidRPr="00A20869">
          <w:rPr>
            <w:rStyle w:val="Lienhypertexte"/>
            <w:noProof/>
          </w:rPr>
          <w:t>Le département Techniques du Tourisme :</w:t>
        </w:r>
        <w:r w:rsidR="00AA3793">
          <w:rPr>
            <w:noProof/>
            <w:webHidden/>
          </w:rPr>
          <w:tab/>
        </w:r>
        <w:r w:rsidR="00AA3793">
          <w:rPr>
            <w:noProof/>
            <w:webHidden/>
          </w:rPr>
          <w:fldChar w:fldCharType="begin"/>
        </w:r>
        <w:r w:rsidR="00AA3793">
          <w:rPr>
            <w:noProof/>
            <w:webHidden/>
          </w:rPr>
          <w:instrText xml:space="preserve"> PAGEREF _Toc9400011 \h </w:instrText>
        </w:r>
        <w:r w:rsidR="00AA3793">
          <w:rPr>
            <w:noProof/>
            <w:webHidden/>
          </w:rPr>
        </w:r>
        <w:r w:rsidR="00AA3793">
          <w:rPr>
            <w:noProof/>
            <w:webHidden/>
          </w:rPr>
          <w:fldChar w:fldCharType="separate"/>
        </w:r>
        <w:r w:rsidR="00AA3793">
          <w:rPr>
            <w:noProof/>
            <w:webHidden/>
          </w:rPr>
          <w:t>3</w:t>
        </w:r>
        <w:r w:rsidR="00AA3793">
          <w:rPr>
            <w:noProof/>
            <w:webHidden/>
          </w:rPr>
          <w:fldChar w:fldCharType="end"/>
        </w:r>
      </w:hyperlink>
    </w:p>
    <w:p w:rsidR="00AA3793" w:rsidRDefault="00BF6DD5">
      <w:pPr>
        <w:pStyle w:val="TM3"/>
        <w:tabs>
          <w:tab w:val="left" w:pos="880"/>
          <w:tab w:val="right" w:leader="dot" w:pos="9062"/>
        </w:tabs>
        <w:rPr>
          <w:noProof/>
        </w:rPr>
      </w:pPr>
      <w:hyperlink w:anchor="_Toc9400012" w:history="1">
        <w:r w:rsidR="00AA3793" w:rsidRPr="00A20869">
          <w:rPr>
            <w:rStyle w:val="Lienhypertexte"/>
            <w:rFonts w:ascii="Cambria" w:hAnsi="Cambria"/>
            <w:noProof/>
          </w:rPr>
          <w:t>B.</w:t>
        </w:r>
        <w:r w:rsidR="00AA3793">
          <w:rPr>
            <w:noProof/>
          </w:rPr>
          <w:tab/>
        </w:r>
        <w:r w:rsidR="00AA3793" w:rsidRPr="00A20869">
          <w:rPr>
            <w:rStyle w:val="Lienhypertexte"/>
            <w:noProof/>
          </w:rPr>
          <w:t>PRESENTATION</w:t>
        </w:r>
        <w:r w:rsidR="00AA3793">
          <w:rPr>
            <w:noProof/>
            <w:webHidden/>
          </w:rPr>
          <w:tab/>
        </w:r>
        <w:r w:rsidR="00AA3793">
          <w:rPr>
            <w:noProof/>
            <w:webHidden/>
          </w:rPr>
          <w:fldChar w:fldCharType="begin"/>
        </w:r>
        <w:r w:rsidR="00AA3793">
          <w:rPr>
            <w:noProof/>
            <w:webHidden/>
          </w:rPr>
          <w:instrText xml:space="preserve"> PAGEREF _Toc9400012 \h </w:instrText>
        </w:r>
        <w:r w:rsidR="00AA3793">
          <w:rPr>
            <w:noProof/>
            <w:webHidden/>
          </w:rPr>
        </w:r>
        <w:r w:rsidR="00AA3793">
          <w:rPr>
            <w:noProof/>
            <w:webHidden/>
          </w:rPr>
          <w:fldChar w:fldCharType="separate"/>
        </w:r>
        <w:r w:rsidR="00AA3793">
          <w:rPr>
            <w:noProof/>
            <w:webHidden/>
          </w:rPr>
          <w:t>3</w:t>
        </w:r>
        <w:r w:rsidR="00AA3793">
          <w:rPr>
            <w:noProof/>
            <w:webHidden/>
          </w:rPr>
          <w:fldChar w:fldCharType="end"/>
        </w:r>
      </w:hyperlink>
    </w:p>
    <w:p w:rsidR="00AA3793" w:rsidRDefault="00BF6DD5">
      <w:pPr>
        <w:pStyle w:val="TM4"/>
        <w:tabs>
          <w:tab w:val="left" w:pos="1100"/>
          <w:tab w:val="right" w:leader="dot" w:pos="9062"/>
        </w:tabs>
        <w:rPr>
          <w:noProof/>
        </w:rPr>
      </w:pPr>
      <w:hyperlink w:anchor="_Toc9400013" w:history="1">
        <w:r w:rsidR="00AA3793" w:rsidRPr="00A20869">
          <w:rPr>
            <w:rStyle w:val="Lienhypertexte"/>
            <w:rFonts w:ascii="Cambria" w:hAnsi="Cambria"/>
            <w:noProof/>
          </w:rPr>
          <w:t>1.</w:t>
        </w:r>
        <w:r w:rsidR="00AA3793">
          <w:rPr>
            <w:noProof/>
          </w:rPr>
          <w:tab/>
        </w:r>
        <w:r w:rsidR="00AA3793" w:rsidRPr="00A20869">
          <w:rPr>
            <w:rStyle w:val="Lienhypertexte"/>
            <w:noProof/>
          </w:rPr>
          <w:t>Objectif</w:t>
        </w:r>
        <w:r w:rsidR="00AA3793">
          <w:rPr>
            <w:noProof/>
            <w:webHidden/>
          </w:rPr>
          <w:tab/>
        </w:r>
        <w:r w:rsidR="00AA3793">
          <w:rPr>
            <w:noProof/>
            <w:webHidden/>
          </w:rPr>
          <w:fldChar w:fldCharType="begin"/>
        </w:r>
        <w:r w:rsidR="00AA3793">
          <w:rPr>
            <w:noProof/>
            <w:webHidden/>
          </w:rPr>
          <w:instrText xml:space="preserve"> PAGEREF _Toc9400013 \h </w:instrText>
        </w:r>
        <w:r w:rsidR="00AA3793">
          <w:rPr>
            <w:noProof/>
            <w:webHidden/>
          </w:rPr>
        </w:r>
        <w:r w:rsidR="00AA3793">
          <w:rPr>
            <w:noProof/>
            <w:webHidden/>
          </w:rPr>
          <w:fldChar w:fldCharType="separate"/>
        </w:r>
        <w:r w:rsidR="00AA3793">
          <w:rPr>
            <w:noProof/>
            <w:webHidden/>
          </w:rPr>
          <w:t>3</w:t>
        </w:r>
        <w:r w:rsidR="00AA3793">
          <w:rPr>
            <w:noProof/>
            <w:webHidden/>
          </w:rPr>
          <w:fldChar w:fldCharType="end"/>
        </w:r>
      </w:hyperlink>
    </w:p>
    <w:p w:rsidR="00AA3793" w:rsidRDefault="00BF6DD5">
      <w:pPr>
        <w:pStyle w:val="TM4"/>
        <w:tabs>
          <w:tab w:val="left" w:pos="1100"/>
          <w:tab w:val="right" w:leader="dot" w:pos="9062"/>
        </w:tabs>
        <w:rPr>
          <w:noProof/>
        </w:rPr>
      </w:pPr>
      <w:hyperlink w:anchor="_Toc9400014" w:history="1">
        <w:r w:rsidR="00AA3793" w:rsidRPr="00A20869">
          <w:rPr>
            <w:rStyle w:val="Lienhypertexte"/>
            <w:rFonts w:ascii="Cambria" w:hAnsi="Cambria"/>
            <w:noProof/>
          </w:rPr>
          <w:t>2.</w:t>
        </w:r>
        <w:r w:rsidR="00AA3793">
          <w:rPr>
            <w:noProof/>
          </w:rPr>
          <w:tab/>
        </w:r>
        <w:r w:rsidR="00AA3793" w:rsidRPr="00A20869">
          <w:rPr>
            <w:rStyle w:val="Lienhypertexte"/>
            <w:noProof/>
          </w:rPr>
          <w:t>Identification</w:t>
        </w:r>
        <w:r w:rsidR="00AA3793">
          <w:rPr>
            <w:noProof/>
            <w:webHidden/>
          </w:rPr>
          <w:tab/>
        </w:r>
        <w:r w:rsidR="00AA3793">
          <w:rPr>
            <w:noProof/>
            <w:webHidden/>
          </w:rPr>
          <w:fldChar w:fldCharType="begin"/>
        </w:r>
        <w:r w:rsidR="00AA3793">
          <w:rPr>
            <w:noProof/>
            <w:webHidden/>
          </w:rPr>
          <w:instrText xml:space="preserve"> PAGEREF _Toc9400014 \h </w:instrText>
        </w:r>
        <w:r w:rsidR="00AA3793">
          <w:rPr>
            <w:noProof/>
            <w:webHidden/>
          </w:rPr>
        </w:r>
        <w:r w:rsidR="00AA3793">
          <w:rPr>
            <w:noProof/>
            <w:webHidden/>
          </w:rPr>
          <w:fldChar w:fldCharType="separate"/>
        </w:r>
        <w:r w:rsidR="00AA3793">
          <w:rPr>
            <w:noProof/>
            <w:webHidden/>
          </w:rPr>
          <w:t>3</w:t>
        </w:r>
        <w:r w:rsidR="00AA3793">
          <w:rPr>
            <w:noProof/>
            <w:webHidden/>
          </w:rPr>
          <w:fldChar w:fldCharType="end"/>
        </w:r>
      </w:hyperlink>
    </w:p>
    <w:p w:rsidR="00AA3793" w:rsidRDefault="00BF6DD5">
      <w:pPr>
        <w:pStyle w:val="TM5"/>
        <w:tabs>
          <w:tab w:val="left" w:pos="1320"/>
          <w:tab w:val="right" w:leader="dot" w:pos="9062"/>
        </w:tabs>
        <w:rPr>
          <w:noProof/>
        </w:rPr>
      </w:pPr>
      <w:hyperlink w:anchor="_Toc9400015" w:history="1">
        <w:r w:rsidR="00AA3793" w:rsidRPr="00A20869">
          <w:rPr>
            <w:rStyle w:val="Lienhypertexte"/>
            <w:rFonts w:ascii="Cambria" w:hAnsi="Cambria"/>
            <w:noProof/>
          </w:rPr>
          <w:t>a.</w:t>
        </w:r>
        <w:r w:rsidR="00AA3793">
          <w:rPr>
            <w:noProof/>
          </w:rPr>
          <w:tab/>
        </w:r>
        <w:r w:rsidR="00AA3793" w:rsidRPr="00A20869">
          <w:rPr>
            <w:rStyle w:val="Lienhypertexte"/>
            <w:noProof/>
          </w:rPr>
          <w:t>Siege</w:t>
        </w:r>
        <w:r w:rsidR="00AA3793">
          <w:rPr>
            <w:noProof/>
            <w:webHidden/>
          </w:rPr>
          <w:tab/>
        </w:r>
        <w:r w:rsidR="00AA3793">
          <w:rPr>
            <w:noProof/>
            <w:webHidden/>
          </w:rPr>
          <w:fldChar w:fldCharType="begin"/>
        </w:r>
        <w:r w:rsidR="00AA3793">
          <w:rPr>
            <w:noProof/>
            <w:webHidden/>
          </w:rPr>
          <w:instrText xml:space="preserve"> PAGEREF _Toc9400015 \h </w:instrText>
        </w:r>
        <w:r w:rsidR="00AA3793">
          <w:rPr>
            <w:noProof/>
            <w:webHidden/>
          </w:rPr>
        </w:r>
        <w:r w:rsidR="00AA3793">
          <w:rPr>
            <w:noProof/>
            <w:webHidden/>
          </w:rPr>
          <w:fldChar w:fldCharType="separate"/>
        </w:r>
        <w:r w:rsidR="00AA3793">
          <w:rPr>
            <w:noProof/>
            <w:webHidden/>
          </w:rPr>
          <w:t>3</w:t>
        </w:r>
        <w:r w:rsidR="00AA3793">
          <w:rPr>
            <w:noProof/>
            <w:webHidden/>
          </w:rPr>
          <w:fldChar w:fldCharType="end"/>
        </w:r>
      </w:hyperlink>
    </w:p>
    <w:p w:rsidR="00AA3793" w:rsidRDefault="00BF6DD5">
      <w:pPr>
        <w:pStyle w:val="TM5"/>
        <w:tabs>
          <w:tab w:val="left" w:pos="1320"/>
          <w:tab w:val="right" w:leader="dot" w:pos="9062"/>
        </w:tabs>
        <w:rPr>
          <w:noProof/>
        </w:rPr>
      </w:pPr>
      <w:hyperlink w:anchor="_Toc9400016" w:history="1">
        <w:r w:rsidR="00AA3793" w:rsidRPr="00A20869">
          <w:rPr>
            <w:rStyle w:val="Lienhypertexte"/>
            <w:rFonts w:ascii="Cambria" w:hAnsi="Cambria"/>
            <w:noProof/>
          </w:rPr>
          <w:t>b.</w:t>
        </w:r>
        <w:r w:rsidR="00AA3793">
          <w:rPr>
            <w:noProof/>
          </w:rPr>
          <w:tab/>
        </w:r>
        <w:r w:rsidR="00AA3793" w:rsidRPr="00A20869">
          <w:rPr>
            <w:rStyle w:val="Lienhypertexte"/>
            <w:noProof/>
          </w:rPr>
          <w:t>Site web</w:t>
        </w:r>
        <w:r w:rsidR="00AA3793">
          <w:rPr>
            <w:noProof/>
            <w:webHidden/>
          </w:rPr>
          <w:tab/>
        </w:r>
        <w:r w:rsidR="00AA3793">
          <w:rPr>
            <w:noProof/>
            <w:webHidden/>
          </w:rPr>
          <w:fldChar w:fldCharType="begin"/>
        </w:r>
        <w:r w:rsidR="00AA3793">
          <w:rPr>
            <w:noProof/>
            <w:webHidden/>
          </w:rPr>
          <w:instrText xml:space="preserve"> PAGEREF _Toc9400016 \h </w:instrText>
        </w:r>
        <w:r w:rsidR="00AA3793">
          <w:rPr>
            <w:noProof/>
            <w:webHidden/>
          </w:rPr>
        </w:r>
        <w:r w:rsidR="00AA3793">
          <w:rPr>
            <w:noProof/>
            <w:webHidden/>
          </w:rPr>
          <w:fldChar w:fldCharType="separate"/>
        </w:r>
        <w:r w:rsidR="00AA3793">
          <w:rPr>
            <w:noProof/>
            <w:webHidden/>
          </w:rPr>
          <w:t>4</w:t>
        </w:r>
        <w:r w:rsidR="00AA3793">
          <w:rPr>
            <w:noProof/>
            <w:webHidden/>
          </w:rPr>
          <w:fldChar w:fldCharType="end"/>
        </w:r>
      </w:hyperlink>
    </w:p>
    <w:p w:rsidR="00AA3793" w:rsidRDefault="00BF6DD5">
      <w:pPr>
        <w:pStyle w:val="TM5"/>
        <w:tabs>
          <w:tab w:val="left" w:pos="1320"/>
          <w:tab w:val="right" w:leader="dot" w:pos="9062"/>
        </w:tabs>
        <w:rPr>
          <w:noProof/>
        </w:rPr>
      </w:pPr>
      <w:hyperlink w:anchor="_Toc9400017" w:history="1">
        <w:r w:rsidR="00AA3793" w:rsidRPr="00A20869">
          <w:rPr>
            <w:rStyle w:val="Lienhypertexte"/>
            <w:rFonts w:ascii="Cambria" w:hAnsi="Cambria"/>
            <w:noProof/>
          </w:rPr>
          <w:t>c.</w:t>
        </w:r>
        <w:r w:rsidR="00AA3793">
          <w:rPr>
            <w:noProof/>
          </w:rPr>
          <w:tab/>
        </w:r>
        <w:r w:rsidR="00AA3793" w:rsidRPr="00A20869">
          <w:rPr>
            <w:rStyle w:val="Lienhypertexte"/>
            <w:noProof/>
          </w:rPr>
          <w:t>Devise</w:t>
        </w:r>
        <w:r w:rsidR="00AA3793">
          <w:rPr>
            <w:noProof/>
            <w:webHidden/>
          </w:rPr>
          <w:tab/>
        </w:r>
        <w:r w:rsidR="00AA3793">
          <w:rPr>
            <w:noProof/>
            <w:webHidden/>
          </w:rPr>
          <w:fldChar w:fldCharType="begin"/>
        </w:r>
        <w:r w:rsidR="00AA3793">
          <w:rPr>
            <w:noProof/>
            <w:webHidden/>
          </w:rPr>
          <w:instrText xml:space="preserve"> PAGEREF _Toc9400017 \h </w:instrText>
        </w:r>
        <w:r w:rsidR="00AA3793">
          <w:rPr>
            <w:noProof/>
            <w:webHidden/>
          </w:rPr>
        </w:r>
        <w:r w:rsidR="00AA3793">
          <w:rPr>
            <w:noProof/>
            <w:webHidden/>
          </w:rPr>
          <w:fldChar w:fldCharType="separate"/>
        </w:r>
        <w:r w:rsidR="00AA3793">
          <w:rPr>
            <w:noProof/>
            <w:webHidden/>
          </w:rPr>
          <w:t>4</w:t>
        </w:r>
        <w:r w:rsidR="00AA3793">
          <w:rPr>
            <w:noProof/>
            <w:webHidden/>
          </w:rPr>
          <w:fldChar w:fldCharType="end"/>
        </w:r>
      </w:hyperlink>
    </w:p>
    <w:p w:rsidR="00AA3793" w:rsidRDefault="00BF6DD5">
      <w:pPr>
        <w:pStyle w:val="TM5"/>
        <w:tabs>
          <w:tab w:val="left" w:pos="1320"/>
          <w:tab w:val="right" w:leader="dot" w:pos="9062"/>
        </w:tabs>
        <w:rPr>
          <w:noProof/>
        </w:rPr>
      </w:pPr>
      <w:hyperlink w:anchor="_Toc9400018" w:history="1">
        <w:r w:rsidR="00AA3793" w:rsidRPr="00A20869">
          <w:rPr>
            <w:rStyle w:val="Lienhypertexte"/>
            <w:rFonts w:ascii="Cambria" w:hAnsi="Cambria"/>
            <w:noProof/>
          </w:rPr>
          <w:t>d.</w:t>
        </w:r>
        <w:r w:rsidR="00AA3793">
          <w:rPr>
            <w:noProof/>
          </w:rPr>
          <w:tab/>
        </w:r>
        <w:r w:rsidR="00AA3793" w:rsidRPr="00A20869">
          <w:rPr>
            <w:rStyle w:val="Lienhypertexte"/>
            <w:noProof/>
          </w:rPr>
          <w:t>Logo</w:t>
        </w:r>
        <w:r w:rsidR="00AA3793">
          <w:rPr>
            <w:noProof/>
            <w:webHidden/>
          </w:rPr>
          <w:tab/>
        </w:r>
        <w:r w:rsidR="00AA3793">
          <w:rPr>
            <w:noProof/>
            <w:webHidden/>
          </w:rPr>
          <w:fldChar w:fldCharType="begin"/>
        </w:r>
        <w:r w:rsidR="00AA3793">
          <w:rPr>
            <w:noProof/>
            <w:webHidden/>
          </w:rPr>
          <w:instrText xml:space="preserve"> PAGEREF _Toc9400018 \h </w:instrText>
        </w:r>
        <w:r w:rsidR="00AA3793">
          <w:rPr>
            <w:noProof/>
            <w:webHidden/>
          </w:rPr>
        </w:r>
        <w:r w:rsidR="00AA3793">
          <w:rPr>
            <w:noProof/>
            <w:webHidden/>
          </w:rPr>
          <w:fldChar w:fldCharType="separate"/>
        </w:r>
        <w:r w:rsidR="00AA3793">
          <w:rPr>
            <w:noProof/>
            <w:webHidden/>
          </w:rPr>
          <w:t>4</w:t>
        </w:r>
        <w:r w:rsidR="00AA3793">
          <w:rPr>
            <w:noProof/>
            <w:webHidden/>
          </w:rPr>
          <w:fldChar w:fldCharType="end"/>
        </w:r>
      </w:hyperlink>
    </w:p>
    <w:p w:rsidR="00AA3793" w:rsidRDefault="00BF6DD5">
      <w:pPr>
        <w:pStyle w:val="TM5"/>
        <w:tabs>
          <w:tab w:val="left" w:pos="1320"/>
          <w:tab w:val="right" w:leader="dot" w:pos="9062"/>
        </w:tabs>
        <w:rPr>
          <w:noProof/>
        </w:rPr>
      </w:pPr>
      <w:hyperlink w:anchor="_Toc9400019" w:history="1">
        <w:r w:rsidR="00AA3793" w:rsidRPr="00A20869">
          <w:rPr>
            <w:rStyle w:val="Lienhypertexte"/>
            <w:rFonts w:ascii="Cambria" w:hAnsi="Cambria"/>
            <w:noProof/>
          </w:rPr>
          <w:t>e.</w:t>
        </w:r>
        <w:r w:rsidR="00AA3793">
          <w:rPr>
            <w:noProof/>
          </w:rPr>
          <w:tab/>
        </w:r>
        <w:r w:rsidR="00AA3793" w:rsidRPr="00A20869">
          <w:rPr>
            <w:rStyle w:val="Lienhypertexte"/>
            <w:noProof/>
          </w:rPr>
          <w:t>Hymne</w:t>
        </w:r>
        <w:r w:rsidR="00AA3793">
          <w:rPr>
            <w:noProof/>
            <w:webHidden/>
          </w:rPr>
          <w:tab/>
        </w:r>
        <w:r w:rsidR="00AA3793">
          <w:rPr>
            <w:noProof/>
            <w:webHidden/>
          </w:rPr>
          <w:fldChar w:fldCharType="begin"/>
        </w:r>
        <w:r w:rsidR="00AA3793">
          <w:rPr>
            <w:noProof/>
            <w:webHidden/>
          </w:rPr>
          <w:instrText xml:space="preserve"> PAGEREF _Toc9400019 \h </w:instrText>
        </w:r>
        <w:r w:rsidR="00AA3793">
          <w:rPr>
            <w:noProof/>
            <w:webHidden/>
          </w:rPr>
        </w:r>
        <w:r w:rsidR="00AA3793">
          <w:rPr>
            <w:noProof/>
            <w:webHidden/>
          </w:rPr>
          <w:fldChar w:fldCharType="separate"/>
        </w:r>
        <w:r w:rsidR="00AA3793">
          <w:rPr>
            <w:noProof/>
            <w:webHidden/>
          </w:rPr>
          <w:t>5</w:t>
        </w:r>
        <w:r w:rsidR="00AA3793">
          <w:rPr>
            <w:noProof/>
            <w:webHidden/>
          </w:rPr>
          <w:fldChar w:fldCharType="end"/>
        </w:r>
      </w:hyperlink>
    </w:p>
    <w:p w:rsidR="00AA3793" w:rsidRDefault="00BF6DD5">
      <w:pPr>
        <w:pStyle w:val="TM5"/>
        <w:tabs>
          <w:tab w:val="left" w:pos="1320"/>
          <w:tab w:val="right" w:leader="dot" w:pos="9062"/>
        </w:tabs>
        <w:rPr>
          <w:noProof/>
        </w:rPr>
      </w:pPr>
      <w:hyperlink w:anchor="_Toc9400020" w:history="1">
        <w:r w:rsidR="00AA3793" w:rsidRPr="00A20869">
          <w:rPr>
            <w:rStyle w:val="Lienhypertexte"/>
            <w:rFonts w:ascii="Cambria" w:hAnsi="Cambria"/>
            <w:noProof/>
          </w:rPr>
          <w:t>f.</w:t>
        </w:r>
        <w:r w:rsidR="00AA3793">
          <w:rPr>
            <w:noProof/>
          </w:rPr>
          <w:tab/>
        </w:r>
        <w:r w:rsidR="00AA3793" w:rsidRPr="00A20869">
          <w:rPr>
            <w:rStyle w:val="Lienhypertexte"/>
            <w:noProof/>
          </w:rPr>
          <w:t>Hymne du 25ème anniversaire de l’ISPM</w:t>
        </w:r>
        <w:r w:rsidR="00AA3793">
          <w:rPr>
            <w:noProof/>
            <w:webHidden/>
          </w:rPr>
          <w:tab/>
        </w:r>
        <w:r w:rsidR="00AA3793">
          <w:rPr>
            <w:noProof/>
            <w:webHidden/>
          </w:rPr>
          <w:fldChar w:fldCharType="begin"/>
        </w:r>
        <w:r w:rsidR="00AA3793">
          <w:rPr>
            <w:noProof/>
            <w:webHidden/>
          </w:rPr>
          <w:instrText xml:space="preserve"> PAGEREF _Toc9400020 \h </w:instrText>
        </w:r>
        <w:r w:rsidR="00AA3793">
          <w:rPr>
            <w:noProof/>
            <w:webHidden/>
          </w:rPr>
        </w:r>
        <w:r w:rsidR="00AA3793">
          <w:rPr>
            <w:noProof/>
            <w:webHidden/>
          </w:rPr>
          <w:fldChar w:fldCharType="separate"/>
        </w:r>
        <w:r w:rsidR="00AA3793">
          <w:rPr>
            <w:noProof/>
            <w:webHidden/>
          </w:rPr>
          <w:t>6</w:t>
        </w:r>
        <w:r w:rsidR="00AA3793">
          <w:rPr>
            <w:noProof/>
            <w:webHidden/>
          </w:rPr>
          <w:fldChar w:fldCharType="end"/>
        </w:r>
      </w:hyperlink>
    </w:p>
    <w:p w:rsidR="00AA3793" w:rsidRDefault="00BF6DD5">
      <w:pPr>
        <w:pStyle w:val="TM4"/>
        <w:tabs>
          <w:tab w:val="left" w:pos="1100"/>
          <w:tab w:val="right" w:leader="dot" w:pos="9062"/>
        </w:tabs>
        <w:rPr>
          <w:noProof/>
        </w:rPr>
      </w:pPr>
      <w:hyperlink w:anchor="_Toc9400021" w:history="1">
        <w:r w:rsidR="00AA3793" w:rsidRPr="00A20869">
          <w:rPr>
            <w:rStyle w:val="Lienhypertexte"/>
            <w:rFonts w:ascii="Cambria" w:hAnsi="Cambria"/>
            <w:noProof/>
            <w:lang w:val="en-US"/>
          </w:rPr>
          <w:t>3.</w:t>
        </w:r>
        <w:r w:rsidR="00AA3793">
          <w:rPr>
            <w:noProof/>
          </w:rPr>
          <w:tab/>
        </w:r>
        <w:r w:rsidR="00AA3793" w:rsidRPr="00A20869">
          <w:rPr>
            <w:rStyle w:val="Lienhypertexte"/>
            <w:noProof/>
            <w:lang w:val="en-US"/>
          </w:rPr>
          <w:t>Etudes et formations</w:t>
        </w:r>
        <w:r w:rsidR="00AA3793">
          <w:rPr>
            <w:noProof/>
            <w:webHidden/>
          </w:rPr>
          <w:tab/>
        </w:r>
        <w:r w:rsidR="00AA3793">
          <w:rPr>
            <w:noProof/>
            <w:webHidden/>
          </w:rPr>
          <w:fldChar w:fldCharType="begin"/>
        </w:r>
        <w:r w:rsidR="00AA3793">
          <w:rPr>
            <w:noProof/>
            <w:webHidden/>
          </w:rPr>
          <w:instrText xml:space="preserve"> PAGEREF _Toc9400021 \h </w:instrText>
        </w:r>
        <w:r w:rsidR="00AA3793">
          <w:rPr>
            <w:noProof/>
            <w:webHidden/>
          </w:rPr>
        </w:r>
        <w:r w:rsidR="00AA3793">
          <w:rPr>
            <w:noProof/>
            <w:webHidden/>
          </w:rPr>
          <w:fldChar w:fldCharType="separate"/>
        </w:r>
        <w:r w:rsidR="00AA3793">
          <w:rPr>
            <w:noProof/>
            <w:webHidden/>
          </w:rPr>
          <w:t>7</w:t>
        </w:r>
        <w:r w:rsidR="00AA3793">
          <w:rPr>
            <w:noProof/>
            <w:webHidden/>
          </w:rPr>
          <w:fldChar w:fldCharType="end"/>
        </w:r>
      </w:hyperlink>
    </w:p>
    <w:p w:rsidR="00AA3793" w:rsidRDefault="00BF6DD5">
      <w:pPr>
        <w:pStyle w:val="TM5"/>
        <w:tabs>
          <w:tab w:val="left" w:pos="1320"/>
          <w:tab w:val="right" w:leader="dot" w:pos="9062"/>
        </w:tabs>
        <w:rPr>
          <w:noProof/>
        </w:rPr>
      </w:pPr>
      <w:hyperlink w:anchor="_Toc9400022" w:history="1">
        <w:r w:rsidR="00AA3793" w:rsidRPr="00A20869">
          <w:rPr>
            <w:rStyle w:val="Lienhypertexte"/>
            <w:rFonts w:ascii="Cambria" w:hAnsi="Cambria"/>
            <w:noProof/>
          </w:rPr>
          <w:t>a.</w:t>
        </w:r>
        <w:r w:rsidR="00AA3793">
          <w:rPr>
            <w:noProof/>
          </w:rPr>
          <w:tab/>
        </w:r>
        <w:r w:rsidR="00AA3793" w:rsidRPr="00A20869">
          <w:rPr>
            <w:rStyle w:val="Lienhypertexte"/>
            <w:noProof/>
          </w:rPr>
          <w:t>Premier cycle</w:t>
        </w:r>
        <w:r w:rsidR="00AA3793">
          <w:rPr>
            <w:noProof/>
            <w:webHidden/>
          </w:rPr>
          <w:tab/>
        </w:r>
        <w:r w:rsidR="00AA3793">
          <w:rPr>
            <w:noProof/>
            <w:webHidden/>
          </w:rPr>
          <w:fldChar w:fldCharType="begin"/>
        </w:r>
        <w:r w:rsidR="00AA3793">
          <w:rPr>
            <w:noProof/>
            <w:webHidden/>
          </w:rPr>
          <w:instrText xml:space="preserve"> PAGEREF _Toc9400022 \h </w:instrText>
        </w:r>
        <w:r w:rsidR="00AA3793">
          <w:rPr>
            <w:noProof/>
            <w:webHidden/>
          </w:rPr>
        </w:r>
        <w:r w:rsidR="00AA3793">
          <w:rPr>
            <w:noProof/>
            <w:webHidden/>
          </w:rPr>
          <w:fldChar w:fldCharType="separate"/>
        </w:r>
        <w:r w:rsidR="00AA3793">
          <w:rPr>
            <w:noProof/>
            <w:webHidden/>
          </w:rPr>
          <w:t>7</w:t>
        </w:r>
        <w:r w:rsidR="00AA3793">
          <w:rPr>
            <w:noProof/>
            <w:webHidden/>
          </w:rPr>
          <w:fldChar w:fldCharType="end"/>
        </w:r>
      </w:hyperlink>
    </w:p>
    <w:p w:rsidR="00AA3793" w:rsidRDefault="00BF6DD5">
      <w:pPr>
        <w:pStyle w:val="TM5"/>
        <w:tabs>
          <w:tab w:val="left" w:pos="1320"/>
          <w:tab w:val="right" w:leader="dot" w:pos="9062"/>
        </w:tabs>
        <w:rPr>
          <w:noProof/>
        </w:rPr>
      </w:pPr>
      <w:hyperlink w:anchor="_Toc9400023" w:history="1">
        <w:r w:rsidR="00AA3793" w:rsidRPr="00A20869">
          <w:rPr>
            <w:rStyle w:val="Lienhypertexte"/>
            <w:rFonts w:ascii="Cambria" w:hAnsi="Cambria"/>
            <w:noProof/>
          </w:rPr>
          <w:t>b.</w:t>
        </w:r>
        <w:r w:rsidR="00AA3793">
          <w:rPr>
            <w:noProof/>
          </w:rPr>
          <w:tab/>
        </w:r>
        <w:r w:rsidR="00AA3793" w:rsidRPr="00A20869">
          <w:rPr>
            <w:rStyle w:val="Lienhypertexte"/>
            <w:noProof/>
          </w:rPr>
          <w:t>Second cycle</w:t>
        </w:r>
        <w:r w:rsidR="00AA3793">
          <w:rPr>
            <w:noProof/>
            <w:webHidden/>
          </w:rPr>
          <w:tab/>
        </w:r>
        <w:r w:rsidR="00AA3793">
          <w:rPr>
            <w:noProof/>
            <w:webHidden/>
          </w:rPr>
          <w:fldChar w:fldCharType="begin"/>
        </w:r>
        <w:r w:rsidR="00AA3793">
          <w:rPr>
            <w:noProof/>
            <w:webHidden/>
          </w:rPr>
          <w:instrText xml:space="preserve"> PAGEREF _Toc9400023 \h </w:instrText>
        </w:r>
        <w:r w:rsidR="00AA3793">
          <w:rPr>
            <w:noProof/>
            <w:webHidden/>
          </w:rPr>
        </w:r>
        <w:r w:rsidR="00AA3793">
          <w:rPr>
            <w:noProof/>
            <w:webHidden/>
          </w:rPr>
          <w:fldChar w:fldCharType="separate"/>
        </w:r>
        <w:r w:rsidR="00AA3793">
          <w:rPr>
            <w:noProof/>
            <w:webHidden/>
          </w:rPr>
          <w:t>7</w:t>
        </w:r>
        <w:r w:rsidR="00AA3793">
          <w:rPr>
            <w:noProof/>
            <w:webHidden/>
          </w:rPr>
          <w:fldChar w:fldCharType="end"/>
        </w:r>
      </w:hyperlink>
    </w:p>
    <w:p w:rsidR="00AA3793" w:rsidRDefault="00BF6DD5">
      <w:pPr>
        <w:pStyle w:val="TM5"/>
        <w:tabs>
          <w:tab w:val="left" w:pos="1320"/>
          <w:tab w:val="right" w:leader="dot" w:pos="9062"/>
        </w:tabs>
        <w:rPr>
          <w:noProof/>
        </w:rPr>
      </w:pPr>
      <w:hyperlink w:anchor="_Toc9400024" w:history="1">
        <w:r w:rsidR="00AA3793" w:rsidRPr="00A20869">
          <w:rPr>
            <w:rStyle w:val="Lienhypertexte"/>
            <w:rFonts w:ascii="Cambria" w:hAnsi="Cambria"/>
            <w:noProof/>
          </w:rPr>
          <w:t>c.</w:t>
        </w:r>
        <w:r w:rsidR="00AA3793">
          <w:rPr>
            <w:noProof/>
          </w:rPr>
          <w:tab/>
        </w:r>
        <w:r w:rsidR="00AA3793" w:rsidRPr="00A20869">
          <w:rPr>
            <w:rStyle w:val="Lienhypertexte"/>
            <w:noProof/>
          </w:rPr>
          <w:t>Formation du troisième cycle</w:t>
        </w:r>
        <w:r w:rsidR="00AA3793">
          <w:rPr>
            <w:noProof/>
            <w:webHidden/>
          </w:rPr>
          <w:tab/>
        </w:r>
        <w:r w:rsidR="00AA3793">
          <w:rPr>
            <w:noProof/>
            <w:webHidden/>
          </w:rPr>
          <w:fldChar w:fldCharType="begin"/>
        </w:r>
        <w:r w:rsidR="00AA3793">
          <w:rPr>
            <w:noProof/>
            <w:webHidden/>
          </w:rPr>
          <w:instrText xml:space="preserve"> PAGEREF _Toc9400024 \h </w:instrText>
        </w:r>
        <w:r w:rsidR="00AA3793">
          <w:rPr>
            <w:noProof/>
            <w:webHidden/>
          </w:rPr>
        </w:r>
        <w:r w:rsidR="00AA3793">
          <w:rPr>
            <w:noProof/>
            <w:webHidden/>
          </w:rPr>
          <w:fldChar w:fldCharType="separate"/>
        </w:r>
        <w:r w:rsidR="00AA3793">
          <w:rPr>
            <w:noProof/>
            <w:webHidden/>
          </w:rPr>
          <w:t>7</w:t>
        </w:r>
        <w:r w:rsidR="00AA3793">
          <w:rPr>
            <w:noProof/>
            <w:webHidden/>
          </w:rPr>
          <w:fldChar w:fldCharType="end"/>
        </w:r>
      </w:hyperlink>
    </w:p>
    <w:p w:rsidR="00AA3793" w:rsidRDefault="00BF6DD5">
      <w:pPr>
        <w:pStyle w:val="TM5"/>
        <w:tabs>
          <w:tab w:val="left" w:pos="1320"/>
          <w:tab w:val="right" w:leader="dot" w:pos="9062"/>
        </w:tabs>
        <w:rPr>
          <w:noProof/>
        </w:rPr>
      </w:pPr>
      <w:hyperlink w:anchor="_Toc9400025" w:history="1">
        <w:r w:rsidR="00AA3793" w:rsidRPr="00A20869">
          <w:rPr>
            <w:rStyle w:val="Lienhypertexte"/>
            <w:rFonts w:ascii="Cambria" w:hAnsi="Cambria"/>
            <w:noProof/>
          </w:rPr>
          <w:t>d.</w:t>
        </w:r>
        <w:r w:rsidR="00AA3793">
          <w:rPr>
            <w:noProof/>
          </w:rPr>
          <w:tab/>
        </w:r>
        <w:r w:rsidR="00AA3793" w:rsidRPr="00A20869">
          <w:rPr>
            <w:rStyle w:val="Lienhypertexte"/>
            <w:noProof/>
          </w:rPr>
          <w:t>Cursus de l’ISPM</w:t>
        </w:r>
        <w:r w:rsidR="00AA3793">
          <w:rPr>
            <w:noProof/>
            <w:webHidden/>
          </w:rPr>
          <w:tab/>
        </w:r>
        <w:r w:rsidR="00AA3793">
          <w:rPr>
            <w:noProof/>
            <w:webHidden/>
          </w:rPr>
          <w:fldChar w:fldCharType="begin"/>
        </w:r>
        <w:r w:rsidR="00AA3793">
          <w:rPr>
            <w:noProof/>
            <w:webHidden/>
          </w:rPr>
          <w:instrText xml:space="preserve"> PAGEREF _Toc9400025 \h </w:instrText>
        </w:r>
        <w:r w:rsidR="00AA3793">
          <w:rPr>
            <w:noProof/>
            <w:webHidden/>
          </w:rPr>
        </w:r>
        <w:r w:rsidR="00AA3793">
          <w:rPr>
            <w:noProof/>
            <w:webHidden/>
          </w:rPr>
          <w:fldChar w:fldCharType="separate"/>
        </w:r>
        <w:r w:rsidR="00AA3793">
          <w:rPr>
            <w:noProof/>
            <w:webHidden/>
          </w:rPr>
          <w:t>8</w:t>
        </w:r>
        <w:r w:rsidR="00AA3793">
          <w:rPr>
            <w:noProof/>
            <w:webHidden/>
          </w:rPr>
          <w:fldChar w:fldCharType="end"/>
        </w:r>
      </w:hyperlink>
    </w:p>
    <w:p w:rsidR="00AA3793" w:rsidRDefault="00BF6DD5">
      <w:pPr>
        <w:pStyle w:val="TM4"/>
        <w:tabs>
          <w:tab w:val="left" w:pos="1100"/>
          <w:tab w:val="right" w:leader="dot" w:pos="9062"/>
        </w:tabs>
        <w:rPr>
          <w:noProof/>
        </w:rPr>
      </w:pPr>
      <w:hyperlink w:anchor="_Toc9400026" w:history="1">
        <w:r w:rsidR="00AA3793" w:rsidRPr="00A20869">
          <w:rPr>
            <w:rStyle w:val="Lienhypertexte"/>
            <w:rFonts w:ascii="Cambria" w:hAnsi="Cambria"/>
            <w:noProof/>
          </w:rPr>
          <w:t>4.</w:t>
        </w:r>
        <w:r w:rsidR="00AA3793">
          <w:rPr>
            <w:noProof/>
          </w:rPr>
          <w:tab/>
        </w:r>
        <w:r w:rsidR="00AA3793" w:rsidRPr="00A20869">
          <w:rPr>
            <w:rStyle w:val="Lienhypertexte"/>
            <w:noProof/>
          </w:rPr>
          <w:t>Organigramme de l’ISPM</w:t>
        </w:r>
        <w:r w:rsidR="00AA3793">
          <w:rPr>
            <w:noProof/>
            <w:webHidden/>
          </w:rPr>
          <w:tab/>
        </w:r>
        <w:r w:rsidR="00AA3793">
          <w:rPr>
            <w:noProof/>
            <w:webHidden/>
          </w:rPr>
          <w:fldChar w:fldCharType="begin"/>
        </w:r>
        <w:r w:rsidR="00AA3793">
          <w:rPr>
            <w:noProof/>
            <w:webHidden/>
          </w:rPr>
          <w:instrText xml:space="preserve"> PAGEREF _Toc9400026 \h </w:instrText>
        </w:r>
        <w:r w:rsidR="00AA3793">
          <w:rPr>
            <w:noProof/>
            <w:webHidden/>
          </w:rPr>
        </w:r>
        <w:r w:rsidR="00AA3793">
          <w:rPr>
            <w:noProof/>
            <w:webHidden/>
          </w:rPr>
          <w:fldChar w:fldCharType="separate"/>
        </w:r>
        <w:r w:rsidR="00AA3793">
          <w:rPr>
            <w:noProof/>
            <w:webHidden/>
          </w:rPr>
          <w:t>9</w:t>
        </w:r>
        <w:r w:rsidR="00AA3793">
          <w:rPr>
            <w:noProof/>
            <w:webHidden/>
          </w:rPr>
          <w:fldChar w:fldCharType="end"/>
        </w:r>
      </w:hyperlink>
    </w:p>
    <w:p w:rsidR="00AA3793" w:rsidRDefault="00BF6DD5">
      <w:pPr>
        <w:pStyle w:val="TM4"/>
        <w:tabs>
          <w:tab w:val="left" w:pos="1100"/>
          <w:tab w:val="right" w:leader="dot" w:pos="9062"/>
        </w:tabs>
        <w:rPr>
          <w:noProof/>
        </w:rPr>
      </w:pPr>
      <w:hyperlink w:anchor="_Toc9400027" w:history="1">
        <w:r w:rsidR="00AA3793" w:rsidRPr="00A20869">
          <w:rPr>
            <w:rStyle w:val="Lienhypertexte"/>
            <w:rFonts w:ascii="Cambria" w:hAnsi="Cambria"/>
            <w:noProof/>
          </w:rPr>
          <w:t>5.</w:t>
        </w:r>
        <w:r w:rsidR="00AA3793">
          <w:rPr>
            <w:noProof/>
          </w:rPr>
          <w:tab/>
        </w:r>
        <w:r w:rsidR="00AA3793" w:rsidRPr="00A20869">
          <w:rPr>
            <w:rStyle w:val="Lienhypertexte"/>
            <w:noProof/>
          </w:rPr>
          <w:t>Prix obtenue par l’ISPM</w:t>
        </w:r>
        <w:r w:rsidR="00AA3793">
          <w:rPr>
            <w:noProof/>
            <w:webHidden/>
          </w:rPr>
          <w:tab/>
        </w:r>
        <w:r w:rsidR="00AA3793">
          <w:rPr>
            <w:noProof/>
            <w:webHidden/>
          </w:rPr>
          <w:fldChar w:fldCharType="begin"/>
        </w:r>
        <w:r w:rsidR="00AA3793">
          <w:rPr>
            <w:noProof/>
            <w:webHidden/>
          </w:rPr>
          <w:instrText xml:space="preserve"> PAGEREF _Toc9400027 \h </w:instrText>
        </w:r>
        <w:r w:rsidR="00AA3793">
          <w:rPr>
            <w:noProof/>
            <w:webHidden/>
          </w:rPr>
        </w:r>
        <w:r w:rsidR="00AA3793">
          <w:rPr>
            <w:noProof/>
            <w:webHidden/>
          </w:rPr>
          <w:fldChar w:fldCharType="separate"/>
        </w:r>
        <w:r w:rsidR="00AA3793">
          <w:rPr>
            <w:noProof/>
            <w:webHidden/>
          </w:rPr>
          <w:t>10</w:t>
        </w:r>
        <w:r w:rsidR="00AA3793">
          <w:rPr>
            <w:noProof/>
            <w:webHidden/>
          </w:rPr>
          <w:fldChar w:fldCharType="end"/>
        </w:r>
      </w:hyperlink>
    </w:p>
    <w:p w:rsidR="00AA3793" w:rsidRDefault="00BF6DD5">
      <w:pPr>
        <w:pStyle w:val="TM2"/>
        <w:tabs>
          <w:tab w:val="right" w:leader="dot" w:pos="9062"/>
        </w:tabs>
        <w:rPr>
          <w:noProof/>
        </w:rPr>
      </w:pPr>
      <w:hyperlink w:anchor="_Toc9400028" w:history="1">
        <w:r w:rsidR="00AA3793" w:rsidRPr="00A20869">
          <w:rPr>
            <w:rStyle w:val="Lienhypertexte"/>
            <w:noProof/>
          </w:rPr>
          <w:t>CHAPITRE 2 : PRESENTATION DE L’ENTREPRISE</w:t>
        </w:r>
        <w:r w:rsidR="00AA3793">
          <w:rPr>
            <w:noProof/>
            <w:webHidden/>
          </w:rPr>
          <w:tab/>
        </w:r>
        <w:r w:rsidR="00AA3793">
          <w:rPr>
            <w:noProof/>
            <w:webHidden/>
          </w:rPr>
          <w:fldChar w:fldCharType="begin"/>
        </w:r>
        <w:r w:rsidR="00AA3793">
          <w:rPr>
            <w:noProof/>
            <w:webHidden/>
          </w:rPr>
          <w:instrText xml:space="preserve"> PAGEREF _Toc9400028 \h </w:instrText>
        </w:r>
        <w:r w:rsidR="00AA3793">
          <w:rPr>
            <w:noProof/>
            <w:webHidden/>
          </w:rPr>
        </w:r>
        <w:r w:rsidR="00AA3793">
          <w:rPr>
            <w:noProof/>
            <w:webHidden/>
          </w:rPr>
          <w:fldChar w:fldCharType="separate"/>
        </w:r>
        <w:r w:rsidR="00AA3793">
          <w:rPr>
            <w:noProof/>
            <w:webHidden/>
          </w:rPr>
          <w:t>12</w:t>
        </w:r>
        <w:r w:rsidR="00AA3793">
          <w:rPr>
            <w:noProof/>
            <w:webHidden/>
          </w:rPr>
          <w:fldChar w:fldCharType="end"/>
        </w:r>
      </w:hyperlink>
    </w:p>
    <w:p w:rsidR="00AA3793" w:rsidRDefault="00BF6DD5">
      <w:pPr>
        <w:pStyle w:val="TM3"/>
        <w:tabs>
          <w:tab w:val="left" w:pos="880"/>
          <w:tab w:val="right" w:leader="dot" w:pos="9062"/>
        </w:tabs>
        <w:rPr>
          <w:noProof/>
        </w:rPr>
      </w:pPr>
      <w:hyperlink w:anchor="_Toc9400029" w:history="1">
        <w:r w:rsidR="00AA3793" w:rsidRPr="00A20869">
          <w:rPr>
            <w:rStyle w:val="Lienhypertexte"/>
            <w:rFonts w:ascii="Cambria" w:hAnsi="Cambria"/>
            <w:noProof/>
          </w:rPr>
          <w:t>A.</w:t>
        </w:r>
        <w:r w:rsidR="00AA3793">
          <w:rPr>
            <w:noProof/>
          </w:rPr>
          <w:tab/>
        </w:r>
        <w:r w:rsidR="00AA3793" w:rsidRPr="00A20869">
          <w:rPr>
            <w:rStyle w:val="Lienhypertexte"/>
            <w:noProof/>
          </w:rPr>
          <w:t>HISTORIQUE</w:t>
        </w:r>
        <w:r w:rsidR="00AA3793">
          <w:rPr>
            <w:noProof/>
            <w:webHidden/>
          </w:rPr>
          <w:tab/>
        </w:r>
        <w:r w:rsidR="00AA3793">
          <w:rPr>
            <w:noProof/>
            <w:webHidden/>
          </w:rPr>
          <w:fldChar w:fldCharType="begin"/>
        </w:r>
        <w:r w:rsidR="00AA3793">
          <w:rPr>
            <w:noProof/>
            <w:webHidden/>
          </w:rPr>
          <w:instrText xml:space="preserve"> PAGEREF _Toc9400029 \h </w:instrText>
        </w:r>
        <w:r w:rsidR="00AA3793">
          <w:rPr>
            <w:noProof/>
            <w:webHidden/>
          </w:rPr>
        </w:r>
        <w:r w:rsidR="00AA3793">
          <w:rPr>
            <w:noProof/>
            <w:webHidden/>
          </w:rPr>
          <w:fldChar w:fldCharType="separate"/>
        </w:r>
        <w:r w:rsidR="00AA3793">
          <w:rPr>
            <w:noProof/>
            <w:webHidden/>
          </w:rPr>
          <w:t>12</w:t>
        </w:r>
        <w:r w:rsidR="00AA3793">
          <w:rPr>
            <w:noProof/>
            <w:webHidden/>
          </w:rPr>
          <w:fldChar w:fldCharType="end"/>
        </w:r>
      </w:hyperlink>
    </w:p>
    <w:p w:rsidR="00AA3793" w:rsidRDefault="00BF6DD5">
      <w:pPr>
        <w:pStyle w:val="TM4"/>
        <w:tabs>
          <w:tab w:val="left" w:pos="1100"/>
          <w:tab w:val="right" w:leader="dot" w:pos="9062"/>
        </w:tabs>
        <w:rPr>
          <w:noProof/>
        </w:rPr>
      </w:pPr>
      <w:hyperlink w:anchor="_Toc9400030" w:history="1">
        <w:r w:rsidR="00AA3793" w:rsidRPr="00A20869">
          <w:rPr>
            <w:rStyle w:val="Lienhypertexte"/>
            <w:rFonts w:ascii="Cambria" w:hAnsi="Cambria"/>
            <w:noProof/>
          </w:rPr>
          <w:t>1.</w:t>
        </w:r>
        <w:r w:rsidR="00AA3793">
          <w:rPr>
            <w:noProof/>
          </w:rPr>
          <w:tab/>
        </w:r>
        <w:r w:rsidR="00AA3793" w:rsidRPr="00A20869">
          <w:rPr>
            <w:rStyle w:val="Lienhypertexte"/>
            <w:noProof/>
          </w:rPr>
          <w:t>Logo de l’Entreprise</w:t>
        </w:r>
        <w:r w:rsidR="00AA3793">
          <w:rPr>
            <w:noProof/>
            <w:webHidden/>
          </w:rPr>
          <w:tab/>
        </w:r>
        <w:r w:rsidR="00AA3793">
          <w:rPr>
            <w:noProof/>
            <w:webHidden/>
          </w:rPr>
          <w:fldChar w:fldCharType="begin"/>
        </w:r>
        <w:r w:rsidR="00AA3793">
          <w:rPr>
            <w:noProof/>
            <w:webHidden/>
          </w:rPr>
          <w:instrText xml:space="preserve"> PAGEREF _Toc9400030 \h </w:instrText>
        </w:r>
        <w:r w:rsidR="00AA3793">
          <w:rPr>
            <w:noProof/>
            <w:webHidden/>
          </w:rPr>
        </w:r>
        <w:r w:rsidR="00AA3793">
          <w:rPr>
            <w:noProof/>
            <w:webHidden/>
          </w:rPr>
          <w:fldChar w:fldCharType="separate"/>
        </w:r>
        <w:r w:rsidR="00AA3793">
          <w:rPr>
            <w:noProof/>
            <w:webHidden/>
          </w:rPr>
          <w:t>12</w:t>
        </w:r>
        <w:r w:rsidR="00AA3793">
          <w:rPr>
            <w:noProof/>
            <w:webHidden/>
          </w:rPr>
          <w:fldChar w:fldCharType="end"/>
        </w:r>
      </w:hyperlink>
    </w:p>
    <w:p w:rsidR="00AA3793" w:rsidRDefault="00BF6DD5">
      <w:pPr>
        <w:pStyle w:val="TM4"/>
        <w:tabs>
          <w:tab w:val="left" w:pos="1100"/>
          <w:tab w:val="right" w:leader="dot" w:pos="9062"/>
        </w:tabs>
        <w:rPr>
          <w:noProof/>
        </w:rPr>
      </w:pPr>
      <w:hyperlink w:anchor="_Toc9400031" w:history="1">
        <w:r w:rsidR="00AA3793" w:rsidRPr="00A20869">
          <w:rPr>
            <w:rStyle w:val="Lienhypertexte"/>
            <w:rFonts w:ascii="Cambria" w:hAnsi="Cambria"/>
            <w:noProof/>
          </w:rPr>
          <w:t>2.</w:t>
        </w:r>
        <w:r w:rsidR="00AA3793">
          <w:rPr>
            <w:noProof/>
          </w:rPr>
          <w:tab/>
        </w:r>
        <w:r w:rsidR="00AA3793" w:rsidRPr="00A20869">
          <w:rPr>
            <w:rStyle w:val="Lienhypertexte"/>
            <w:noProof/>
          </w:rPr>
          <w:t>Site web de l’EQIMA :</w:t>
        </w:r>
        <w:r w:rsidR="00AA3793">
          <w:rPr>
            <w:noProof/>
            <w:webHidden/>
          </w:rPr>
          <w:tab/>
        </w:r>
        <w:r w:rsidR="00AA3793">
          <w:rPr>
            <w:noProof/>
            <w:webHidden/>
          </w:rPr>
          <w:fldChar w:fldCharType="begin"/>
        </w:r>
        <w:r w:rsidR="00AA3793">
          <w:rPr>
            <w:noProof/>
            <w:webHidden/>
          </w:rPr>
          <w:instrText xml:space="preserve"> PAGEREF _Toc9400031 \h </w:instrText>
        </w:r>
        <w:r w:rsidR="00AA3793">
          <w:rPr>
            <w:noProof/>
            <w:webHidden/>
          </w:rPr>
        </w:r>
        <w:r w:rsidR="00AA3793">
          <w:rPr>
            <w:noProof/>
            <w:webHidden/>
          </w:rPr>
          <w:fldChar w:fldCharType="separate"/>
        </w:r>
        <w:r w:rsidR="00AA3793">
          <w:rPr>
            <w:noProof/>
            <w:webHidden/>
          </w:rPr>
          <w:t>13</w:t>
        </w:r>
        <w:r w:rsidR="00AA3793">
          <w:rPr>
            <w:noProof/>
            <w:webHidden/>
          </w:rPr>
          <w:fldChar w:fldCharType="end"/>
        </w:r>
      </w:hyperlink>
    </w:p>
    <w:p w:rsidR="00AA3793" w:rsidRDefault="00BF6DD5">
      <w:pPr>
        <w:pStyle w:val="TM3"/>
        <w:tabs>
          <w:tab w:val="left" w:pos="880"/>
          <w:tab w:val="right" w:leader="dot" w:pos="9062"/>
        </w:tabs>
        <w:rPr>
          <w:noProof/>
        </w:rPr>
      </w:pPr>
      <w:hyperlink w:anchor="_Toc9400032" w:history="1">
        <w:r w:rsidR="00AA3793" w:rsidRPr="00A20869">
          <w:rPr>
            <w:rStyle w:val="Lienhypertexte"/>
            <w:rFonts w:ascii="Cambria" w:hAnsi="Cambria"/>
            <w:noProof/>
          </w:rPr>
          <w:t>B.</w:t>
        </w:r>
        <w:r w:rsidR="00AA3793">
          <w:rPr>
            <w:noProof/>
          </w:rPr>
          <w:tab/>
        </w:r>
        <w:r w:rsidR="00AA3793" w:rsidRPr="00A20869">
          <w:rPr>
            <w:rStyle w:val="Lienhypertexte"/>
            <w:noProof/>
          </w:rPr>
          <w:t>ByEQIMA:</w:t>
        </w:r>
        <w:r w:rsidR="00AA3793">
          <w:rPr>
            <w:noProof/>
            <w:webHidden/>
          </w:rPr>
          <w:tab/>
        </w:r>
        <w:r w:rsidR="00AA3793">
          <w:rPr>
            <w:noProof/>
            <w:webHidden/>
          </w:rPr>
          <w:fldChar w:fldCharType="begin"/>
        </w:r>
        <w:r w:rsidR="00AA3793">
          <w:rPr>
            <w:noProof/>
            <w:webHidden/>
          </w:rPr>
          <w:instrText xml:space="preserve"> PAGEREF _Toc9400032 \h </w:instrText>
        </w:r>
        <w:r w:rsidR="00AA3793">
          <w:rPr>
            <w:noProof/>
            <w:webHidden/>
          </w:rPr>
        </w:r>
        <w:r w:rsidR="00AA3793">
          <w:rPr>
            <w:noProof/>
            <w:webHidden/>
          </w:rPr>
          <w:fldChar w:fldCharType="separate"/>
        </w:r>
        <w:r w:rsidR="00AA3793">
          <w:rPr>
            <w:noProof/>
            <w:webHidden/>
          </w:rPr>
          <w:t>13</w:t>
        </w:r>
        <w:r w:rsidR="00AA3793">
          <w:rPr>
            <w:noProof/>
            <w:webHidden/>
          </w:rPr>
          <w:fldChar w:fldCharType="end"/>
        </w:r>
      </w:hyperlink>
    </w:p>
    <w:p w:rsidR="00AA3793" w:rsidRDefault="00BF6DD5">
      <w:pPr>
        <w:pStyle w:val="TM3"/>
        <w:tabs>
          <w:tab w:val="left" w:pos="880"/>
          <w:tab w:val="right" w:leader="dot" w:pos="9062"/>
        </w:tabs>
        <w:rPr>
          <w:noProof/>
        </w:rPr>
      </w:pPr>
      <w:hyperlink w:anchor="_Toc9400033" w:history="1">
        <w:r w:rsidR="00AA3793" w:rsidRPr="00A20869">
          <w:rPr>
            <w:rStyle w:val="Lienhypertexte"/>
            <w:rFonts w:ascii="Cambria" w:hAnsi="Cambria"/>
            <w:noProof/>
          </w:rPr>
          <w:t>C.</w:t>
        </w:r>
        <w:r w:rsidR="00AA3793">
          <w:rPr>
            <w:noProof/>
          </w:rPr>
          <w:tab/>
        </w:r>
        <w:r w:rsidR="00AA3793" w:rsidRPr="00A20869">
          <w:rPr>
            <w:rStyle w:val="Lienhypertexte"/>
            <w:noProof/>
          </w:rPr>
          <w:t>Organigramme de l’EQIMA</w:t>
        </w:r>
        <w:r w:rsidR="00AA3793">
          <w:rPr>
            <w:noProof/>
            <w:webHidden/>
          </w:rPr>
          <w:tab/>
        </w:r>
        <w:r w:rsidR="00AA3793">
          <w:rPr>
            <w:noProof/>
            <w:webHidden/>
          </w:rPr>
          <w:fldChar w:fldCharType="begin"/>
        </w:r>
        <w:r w:rsidR="00AA3793">
          <w:rPr>
            <w:noProof/>
            <w:webHidden/>
          </w:rPr>
          <w:instrText xml:space="preserve"> PAGEREF _Toc9400033 \h </w:instrText>
        </w:r>
        <w:r w:rsidR="00AA3793">
          <w:rPr>
            <w:noProof/>
            <w:webHidden/>
          </w:rPr>
        </w:r>
        <w:r w:rsidR="00AA3793">
          <w:rPr>
            <w:noProof/>
            <w:webHidden/>
          </w:rPr>
          <w:fldChar w:fldCharType="separate"/>
        </w:r>
        <w:r w:rsidR="00AA3793">
          <w:rPr>
            <w:noProof/>
            <w:webHidden/>
          </w:rPr>
          <w:t>14</w:t>
        </w:r>
        <w:r w:rsidR="00AA3793">
          <w:rPr>
            <w:noProof/>
            <w:webHidden/>
          </w:rPr>
          <w:fldChar w:fldCharType="end"/>
        </w:r>
      </w:hyperlink>
    </w:p>
    <w:p w:rsidR="00AA3793" w:rsidRDefault="00BF6DD5">
      <w:pPr>
        <w:pStyle w:val="TM1"/>
        <w:tabs>
          <w:tab w:val="right" w:leader="dot" w:pos="9062"/>
        </w:tabs>
        <w:rPr>
          <w:noProof/>
        </w:rPr>
      </w:pPr>
      <w:hyperlink w:anchor="_Toc9400034" w:history="1">
        <w:r w:rsidR="00AA3793" w:rsidRPr="00A20869">
          <w:rPr>
            <w:rStyle w:val="Lienhypertexte"/>
            <w:noProof/>
          </w:rPr>
          <w:t>PARTIE 2</w:t>
        </w:r>
        <w:r w:rsidR="00AA3793">
          <w:rPr>
            <w:noProof/>
            <w:webHidden/>
          </w:rPr>
          <w:tab/>
        </w:r>
        <w:r w:rsidR="00AA3793">
          <w:rPr>
            <w:noProof/>
            <w:webHidden/>
          </w:rPr>
          <w:fldChar w:fldCharType="begin"/>
        </w:r>
        <w:r w:rsidR="00AA3793">
          <w:rPr>
            <w:noProof/>
            <w:webHidden/>
          </w:rPr>
          <w:instrText xml:space="preserve"> PAGEREF _Toc9400034 \h </w:instrText>
        </w:r>
        <w:r w:rsidR="00AA3793">
          <w:rPr>
            <w:noProof/>
            <w:webHidden/>
          </w:rPr>
        </w:r>
        <w:r w:rsidR="00AA3793">
          <w:rPr>
            <w:noProof/>
            <w:webHidden/>
          </w:rPr>
          <w:fldChar w:fldCharType="separate"/>
        </w:r>
        <w:r w:rsidR="00AA3793">
          <w:rPr>
            <w:noProof/>
            <w:webHidden/>
          </w:rPr>
          <w:t>15</w:t>
        </w:r>
        <w:r w:rsidR="00AA3793">
          <w:rPr>
            <w:noProof/>
            <w:webHidden/>
          </w:rPr>
          <w:fldChar w:fldCharType="end"/>
        </w:r>
      </w:hyperlink>
    </w:p>
    <w:p w:rsidR="00AA3793" w:rsidRDefault="00BF6DD5">
      <w:pPr>
        <w:pStyle w:val="TM1"/>
        <w:tabs>
          <w:tab w:val="right" w:leader="dot" w:pos="9062"/>
        </w:tabs>
        <w:rPr>
          <w:noProof/>
        </w:rPr>
      </w:pPr>
      <w:hyperlink w:anchor="_Toc9400035" w:history="1">
        <w:r w:rsidR="00AA3793" w:rsidRPr="00A20869">
          <w:rPr>
            <w:rStyle w:val="Lienhypertexte"/>
            <w:noProof/>
          </w:rPr>
          <w:t>METHODES ET OUTILS</w:t>
        </w:r>
        <w:r w:rsidR="00AA3793">
          <w:rPr>
            <w:noProof/>
            <w:webHidden/>
          </w:rPr>
          <w:tab/>
        </w:r>
        <w:r w:rsidR="00AA3793">
          <w:rPr>
            <w:noProof/>
            <w:webHidden/>
          </w:rPr>
          <w:fldChar w:fldCharType="begin"/>
        </w:r>
        <w:r w:rsidR="00AA3793">
          <w:rPr>
            <w:noProof/>
            <w:webHidden/>
          </w:rPr>
          <w:instrText xml:space="preserve"> PAGEREF _Toc9400035 \h </w:instrText>
        </w:r>
        <w:r w:rsidR="00AA3793">
          <w:rPr>
            <w:noProof/>
            <w:webHidden/>
          </w:rPr>
        </w:r>
        <w:r w:rsidR="00AA3793">
          <w:rPr>
            <w:noProof/>
            <w:webHidden/>
          </w:rPr>
          <w:fldChar w:fldCharType="separate"/>
        </w:r>
        <w:r w:rsidR="00AA3793">
          <w:rPr>
            <w:noProof/>
            <w:webHidden/>
          </w:rPr>
          <w:t>15</w:t>
        </w:r>
        <w:r w:rsidR="00AA3793">
          <w:rPr>
            <w:noProof/>
            <w:webHidden/>
          </w:rPr>
          <w:fldChar w:fldCharType="end"/>
        </w:r>
      </w:hyperlink>
    </w:p>
    <w:p w:rsidR="00AA3793" w:rsidRDefault="00BF6DD5">
      <w:pPr>
        <w:pStyle w:val="TM2"/>
        <w:tabs>
          <w:tab w:val="right" w:leader="dot" w:pos="9062"/>
        </w:tabs>
        <w:rPr>
          <w:noProof/>
        </w:rPr>
      </w:pPr>
      <w:hyperlink w:anchor="_Toc9400036" w:history="1">
        <w:r w:rsidR="00AA3793" w:rsidRPr="00A20869">
          <w:rPr>
            <w:rStyle w:val="Lienhypertexte"/>
            <w:noProof/>
          </w:rPr>
          <w:t>CHAPITRE 3 : METHODES</w:t>
        </w:r>
        <w:r w:rsidR="00AA3793">
          <w:rPr>
            <w:noProof/>
            <w:webHidden/>
          </w:rPr>
          <w:tab/>
        </w:r>
        <w:r w:rsidR="00AA3793">
          <w:rPr>
            <w:noProof/>
            <w:webHidden/>
          </w:rPr>
          <w:fldChar w:fldCharType="begin"/>
        </w:r>
        <w:r w:rsidR="00AA3793">
          <w:rPr>
            <w:noProof/>
            <w:webHidden/>
          </w:rPr>
          <w:instrText xml:space="preserve"> PAGEREF _Toc9400036 \h </w:instrText>
        </w:r>
        <w:r w:rsidR="00AA3793">
          <w:rPr>
            <w:noProof/>
            <w:webHidden/>
          </w:rPr>
        </w:r>
        <w:r w:rsidR="00AA3793">
          <w:rPr>
            <w:noProof/>
            <w:webHidden/>
          </w:rPr>
          <w:fldChar w:fldCharType="separate"/>
        </w:r>
        <w:r w:rsidR="00AA3793">
          <w:rPr>
            <w:noProof/>
            <w:webHidden/>
          </w:rPr>
          <w:t>15</w:t>
        </w:r>
        <w:r w:rsidR="00AA3793">
          <w:rPr>
            <w:noProof/>
            <w:webHidden/>
          </w:rPr>
          <w:fldChar w:fldCharType="end"/>
        </w:r>
      </w:hyperlink>
    </w:p>
    <w:p w:rsidR="00AA3793" w:rsidRDefault="00BF6DD5">
      <w:pPr>
        <w:pStyle w:val="TM3"/>
        <w:tabs>
          <w:tab w:val="left" w:pos="880"/>
          <w:tab w:val="right" w:leader="dot" w:pos="9062"/>
        </w:tabs>
        <w:rPr>
          <w:noProof/>
        </w:rPr>
      </w:pPr>
      <w:hyperlink w:anchor="_Toc9400037" w:history="1">
        <w:r w:rsidR="00AA3793" w:rsidRPr="00A20869">
          <w:rPr>
            <w:rStyle w:val="Lienhypertexte"/>
            <w:rFonts w:ascii="Cambria" w:hAnsi="Cambria"/>
            <w:noProof/>
            <w:lang w:val="en-US"/>
          </w:rPr>
          <w:t>A.</w:t>
        </w:r>
        <w:r w:rsidR="00AA3793">
          <w:rPr>
            <w:noProof/>
          </w:rPr>
          <w:tab/>
        </w:r>
        <w:r w:rsidR="00AA3793" w:rsidRPr="00A20869">
          <w:rPr>
            <w:rStyle w:val="Lienhypertexte"/>
            <w:noProof/>
            <w:lang w:val="en-US"/>
          </w:rPr>
          <w:t>UML (Unified Modeling Language)</w:t>
        </w:r>
        <w:r w:rsidR="00AA3793">
          <w:rPr>
            <w:noProof/>
            <w:webHidden/>
          </w:rPr>
          <w:tab/>
        </w:r>
        <w:r w:rsidR="00AA3793">
          <w:rPr>
            <w:noProof/>
            <w:webHidden/>
          </w:rPr>
          <w:fldChar w:fldCharType="begin"/>
        </w:r>
        <w:r w:rsidR="00AA3793">
          <w:rPr>
            <w:noProof/>
            <w:webHidden/>
          </w:rPr>
          <w:instrText xml:space="preserve"> PAGEREF _Toc9400037 \h </w:instrText>
        </w:r>
        <w:r w:rsidR="00AA3793">
          <w:rPr>
            <w:noProof/>
            <w:webHidden/>
          </w:rPr>
        </w:r>
        <w:r w:rsidR="00AA3793">
          <w:rPr>
            <w:noProof/>
            <w:webHidden/>
          </w:rPr>
          <w:fldChar w:fldCharType="separate"/>
        </w:r>
        <w:r w:rsidR="00AA3793">
          <w:rPr>
            <w:noProof/>
            <w:webHidden/>
          </w:rPr>
          <w:t>15</w:t>
        </w:r>
        <w:r w:rsidR="00AA3793">
          <w:rPr>
            <w:noProof/>
            <w:webHidden/>
          </w:rPr>
          <w:fldChar w:fldCharType="end"/>
        </w:r>
      </w:hyperlink>
    </w:p>
    <w:p w:rsidR="00AA3793" w:rsidRDefault="00BF6DD5">
      <w:pPr>
        <w:pStyle w:val="TM4"/>
        <w:tabs>
          <w:tab w:val="left" w:pos="1100"/>
          <w:tab w:val="right" w:leader="dot" w:pos="9062"/>
        </w:tabs>
        <w:rPr>
          <w:noProof/>
        </w:rPr>
      </w:pPr>
      <w:hyperlink w:anchor="_Toc9400038" w:history="1">
        <w:r w:rsidR="00AA3793" w:rsidRPr="00A20869">
          <w:rPr>
            <w:rStyle w:val="Lienhypertexte"/>
            <w:rFonts w:ascii="Cambria" w:hAnsi="Cambria"/>
            <w:noProof/>
            <w:lang w:val="en-US"/>
          </w:rPr>
          <w:t>1.</w:t>
        </w:r>
        <w:r w:rsidR="00AA3793">
          <w:rPr>
            <w:noProof/>
          </w:rPr>
          <w:tab/>
        </w:r>
        <w:r w:rsidR="00AA3793" w:rsidRPr="00A20869">
          <w:rPr>
            <w:rStyle w:val="Lienhypertexte"/>
            <w:noProof/>
            <w:lang w:val="en-US"/>
          </w:rPr>
          <w:t>Introduction</w:t>
        </w:r>
        <w:r w:rsidR="00AA3793">
          <w:rPr>
            <w:noProof/>
            <w:webHidden/>
          </w:rPr>
          <w:tab/>
        </w:r>
        <w:r w:rsidR="00AA3793">
          <w:rPr>
            <w:noProof/>
            <w:webHidden/>
          </w:rPr>
          <w:fldChar w:fldCharType="begin"/>
        </w:r>
        <w:r w:rsidR="00AA3793">
          <w:rPr>
            <w:noProof/>
            <w:webHidden/>
          </w:rPr>
          <w:instrText xml:space="preserve"> PAGEREF _Toc9400038 \h </w:instrText>
        </w:r>
        <w:r w:rsidR="00AA3793">
          <w:rPr>
            <w:noProof/>
            <w:webHidden/>
          </w:rPr>
        </w:r>
        <w:r w:rsidR="00AA3793">
          <w:rPr>
            <w:noProof/>
            <w:webHidden/>
          </w:rPr>
          <w:fldChar w:fldCharType="separate"/>
        </w:r>
        <w:r w:rsidR="00AA3793">
          <w:rPr>
            <w:noProof/>
            <w:webHidden/>
          </w:rPr>
          <w:t>15</w:t>
        </w:r>
        <w:r w:rsidR="00AA3793">
          <w:rPr>
            <w:noProof/>
            <w:webHidden/>
          </w:rPr>
          <w:fldChar w:fldCharType="end"/>
        </w:r>
      </w:hyperlink>
    </w:p>
    <w:p w:rsidR="00AA3793" w:rsidRDefault="00BF6DD5">
      <w:pPr>
        <w:pStyle w:val="TM4"/>
        <w:tabs>
          <w:tab w:val="left" w:pos="1100"/>
          <w:tab w:val="right" w:leader="dot" w:pos="9062"/>
        </w:tabs>
        <w:rPr>
          <w:noProof/>
        </w:rPr>
      </w:pPr>
      <w:hyperlink w:anchor="_Toc9400039" w:history="1">
        <w:r w:rsidR="00AA3793" w:rsidRPr="00A20869">
          <w:rPr>
            <w:rStyle w:val="Lienhypertexte"/>
            <w:rFonts w:ascii="Cambria" w:hAnsi="Cambria"/>
            <w:noProof/>
          </w:rPr>
          <w:t>2.</w:t>
        </w:r>
        <w:r w:rsidR="00AA3793">
          <w:rPr>
            <w:noProof/>
          </w:rPr>
          <w:tab/>
        </w:r>
        <w:r w:rsidR="00AA3793" w:rsidRPr="00A20869">
          <w:rPr>
            <w:rStyle w:val="Lienhypertexte"/>
            <w:noProof/>
          </w:rPr>
          <w:t>Diagrammes</w:t>
        </w:r>
        <w:r w:rsidR="00AA3793">
          <w:rPr>
            <w:noProof/>
            <w:webHidden/>
          </w:rPr>
          <w:tab/>
        </w:r>
        <w:r w:rsidR="00AA3793">
          <w:rPr>
            <w:noProof/>
            <w:webHidden/>
          </w:rPr>
          <w:fldChar w:fldCharType="begin"/>
        </w:r>
        <w:r w:rsidR="00AA3793">
          <w:rPr>
            <w:noProof/>
            <w:webHidden/>
          </w:rPr>
          <w:instrText xml:space="preserve"> PAGEREF _Toc9400039 \h </w:instrText>
        </w:r>
        <w:r w:rsidR="00AA3793">
          <w:rPr>
            <w:noProof/>
            <w:webHidden/>
          </w:rPr>
        </w:r>
        <w:r w:rsidR="00AA3793">
          <w:rPr>
            <w:noProof/>
            <w:webHidden/>
          </w:rPr>
          <w:fldChar w:fldCharType="separate"/>
        </w:r>
        <w:r w:rsidR="00AA3793">
          <w:rPr>
            <w:noProof/>
            <w:webHidden/>
          </w:rPr>
          <w:t>15</w:t>
        </w:r>
        <w:r w:rsidR="00AA3793">
          <w:rPr>
            <w:noProof/>
            <w:webHidden/>
          </w:rPr>
          <w:fldChar w:fldCharType="end"/>
        </w:r>
      </w:hyperlink>
    </w:p>
    <w:p w:rsidR="00AA3793" w:rsidRDefault="00BF6DD5">
      <w:pPr>
        <w:pStyle w:val="TM5"/>
        <w:tabs>
          <w:tab w:val="left" w:pos="1320"/>
          <w:tab w:val="right" w:leader="dot" w:pos="9062"/>
        </w:tabs>
        <w:rPr>
          <w:noProof/>
        </w:rPr>
      </w:pPr>
      <w:hyperlink w:anchor="_Toc9400040" w:history="1">
        <w:r w:rsidR="00AA3793" w:rsidRPr="00A20869">
          <w:rPr>
            <w:rStyle w:val="Lienhypertexte"/>
            <w:rFonts w:ascii="Cambria" w:hAnsi="Cambria"/>
            <w:noProof/>
          </w:rPr>
          <w:t>a.</w:t>
        </w:r>
        <w:r w:rsidR="00AA3793">
          <w:rPr>
            <w:noProof/>
          </w:rPr>
          <w:tab/>
        </w:r>
        <w:r w:rsidR="00AA3793" w:rsidRPr="00A20869">
          <w:rPr>
            <w:rStyle w:val="Lienhypertexte"/>
            <w:noProof/>
          </w:rPr>
          <w:t>Diagrammes structurels ou diagrammes statiques (UML Structure):</w:t>
        </w:r>
        <w:r w:rsidR="00AA3793">
          <w:rPr>
            <w:noProof/>
            <w:webHidden/>
          </w:rPr>
          <w:tab/>
        </w:r>
        <w:r w:rsidR="00AA3793">
          <w:rPr>
            <w:noProof/>
            <w:webHidden/>
          </w:rPr>
          <w:fldChar w:fldCharType="begin"/>
        </w:r>
        <w:r w:rsidR="00AA3793">
          <w:rPr>
            <w:noProof/>
            <w:webHidden/>
          </w:rPr>
          <w:instrText xml:space="preserve"> PAGEREF _Toc9400040 \h </w:instrText>
        </w:r>
        <w:r w:rsidR="00AA3793">
          <w:rPr>
            <w:noProof/>
            <w:webHidden/>
          </w:rPr>
        </w:r>
        <w:r w:rsidR="00AA3793">
          <w:rPr>
            <w:noProof/>
            <w:webHidden/>
          </w:rPr>
          <w:fldChar w:fldCharType="separate"/>
        </w:r>
        <w:r w:rsidR="00AA3793">
          <w:rPr>
            <w:noProof/>
            <w:webHidden/>
          </w:rPr>
          <w:t>16</w:t>
        </w:r>
        <w:r w:rsidR="00AA3793">
          <w:rPr>
            <w:noProof/>
            <w:webHidden/>
          </w:rPr>
          <w:fldChar w:fldCharType="end"/>
        </w:r>
      </w:hyperlink>
    </w:p>
    <w:p w:rsidR="00AA3793" w:rsidRDefault="00BF6DD5">
      <w:pPr>
        <w:pStyle w:val="TM4"/>
        <w:tabs>
          <w:tab w:val="left" w:pos="1100"/>
          <w:tab w:val="right" w:leader="dot" w:pos="9062"/>
        </w:tabs>
        <w:rPr>
          <w:noProof/>
        </w:rPr>
      </w:pPr>
      <w:hyperlink w:anchor="_Toc9400041" w:history="1">
        <w:r w:rsidR="00AA3793" w:rsidRPr="00A20869">
          <w:rPr>
            <w:rStyle w:val="Lienhypertexte"/>
            <w:rFonts w:ascii="Cambria" w:hAnsi="Cambria"/>
            <w:noProof/>
          </w:rPr>
          <w:t>3.</w:t>
        </w:r>
        <w:r w:rsidR="00AA3793">
          <w:rPr>
            <w:noProof/>
          </w:rPr>
          <w:tab/>
        </w:r>
        <w:r w:rsidR="00AA3793" w:rsidRPr="00A20869">
          <w:rPr>
            <w:rStyle w:val="Lienhypertexte"/>
            <w:noProof/>
          </w:rPr>
          <w:t>Diagrammes comportementaux ou diagrammes dynamiques (UML Behavior):</w:t>
        </w:r>
        <w:r w:rsidR="00AA3793">
          <w:rPr>
            <w:noProof/>
            <w:webHidden/>
          </w:rPr>
          <w:tab/>
        </w:r>
        <w:r w:rsidR="00AA3793">
          <w:rPr>
            <w:noProof/>
            <w:webHidden/>
          </w:rPr>
          <w:fldChar w:fldCharType="begin"/>
        </w:r>
        <w:r w:rsidR="00AA3793">
          <w:rPr>
            <w:noProof/>
            <w:webHidden/>
          </w:rPr>
          <w:instrText xml:space="preserve"> PAGEREF _Toc9400041 \h </w:instrText>
        </w:r>
        <w:r w:rsidR="00AA3793">
          <w:rPr>
            <w:noProof/>
            <w:webHidden/>
          </w:rPr>
        </w:r>
        <w:r w:rsidR="00AA3793">
          <w:rPr>
            <w:noProof/>
            <w:webHidden/>
          </w:rPr>
          <w:fldChar w:fldCharType="separate"/>
        </w:r>
        <w:r w:rsidR="00AA3793">
          <w:rPr>
            <w:noProof/>
            <w:webHidden/>
          </w:rPr>
          <w:t>24</w:t>
        </w:r>
        <w:r w:rsidR="00AA3793">
          <w:rPr>
            <w:noProof/>
            <w:webHidden/>
          </w:rPr>
          <w:fldChar w:fldCharType="end"/>
        </w:r>
      </w:hyperlink>
    </w:p>
    <w:p w:rsidR="00AA3793" w:rsidRDefault="00BF6DD5">
      <w:pPr>
        <w:pStyle w:val="TM3"/>
        <w:tabs>
          <w:tab w:val="left" w:pos="880"/>
          <w:tab w:val="right" w:leader="dot" w:pos="9062"/>
        </w:tabs>
        <w:rPr>
          <w:noProof/>
        </w:rPr>
      </w:pPr>
      <w:hyperlink w:anchor="_Toc9400042" w:history="1">
        <w:r w:rsidR="00AA3793" w:rsidRPr="00A20869">
          <w:rPr>
            <w:rStyle w:val="Lienhypertexte"/>
            <w:rFonts w:ascii="Cambria" w:hAnsi="Cambria"/>
            <w:noProof/>
          </w:rPr>
          <w:t>B.</w:t>
        </w:r>
        <w:r w:rsidR="00AA3793">
          <w:rPr>
            <w:noProof/>
          </w:rPr>
          <w:tab/>
        </w:r>
        <w:r w:rsidR="00AA3793" w:rsidRPr="00A20869">
          <w:rPr>
            <w:rStyle w:val="Lienhypertexte"/>
            <w:noProof/>
          </w:rPr>
          <w:t>La méthode SCRUM</w:t>
        </w:r>
        <w:r w:rsidR="00AA3793">
          <w:rPr>
            <w:noProof/>
            <w:webHidden/>
          </w:rPr>
          <w:tab/>
        </w:r>
        <w:r w:rsidR="00AA3793">
          <w:rPr>
            <w:noProof/>
            <w:webHidden/>
          </w:rPr>
          <w:fldChar w:fldCharType="begin"/>
        </w:r>
        <w:r w:rsidR="00AA3793">
          <w:rPr>
            <w:noProof/>
            <w:webHidden/>
          </w:rPr>
          <w:instrText xml:space="preserve"> PAGEREF _Toc9400042 \h </w:instrText>
        </w:r>
        <w:r w:rsidR="00AA3793">
          <w:rPr>
            <w:noProof/>
            <w:webHidden/>
          </w:rPr>
        </w:r>
        <w:r w:rsidR="00AA3793">
          <w:rPr>
            <w:noProof/>
            <w:webHidden/>
          </w:rPr>
          <w:fldChar w:fldCharType="separate"/>
        </w:r>
        <w:r w:rsidR="00AA3793">
          <w:rPr>
            <w:noProof/>
            <w:webHidden/>
          </w:rPr>
          <w:t>35</w:t>
        </w:r>
        <w:r w:rsidR="00AA3793">
          <w:rPr>
            <w:noProof/>
            <w:webHidden/>
          </w:rPr>
          <w:fldChar w:fldCharType="end"/>
        </w:r>
      </w:hyperlink>
    </w:p>
    <w:p w:rsidR="00AA3793" w:rsidRDefault="00BF6DD5">
      <w:pPr>
        <w:pStyle w:val="TM2"/>
        <w:tabs>
          <w:tab w:val="right" w:leader="dot" w:pos="9062"/>
        </w:tabs>
        <w:rPr>
          <w:noProof/>
        </w:rPr>
      </w:pPr>
      <w:hyperlink w:anchor="_Toc9400043" w:history="1">
        <w:r w:rsidR="00AA3793" w:rsidRPr="00A20869">
          <w:rPr>
            <w:rStyle w:val="Lienhypertexte"/>
            <w:noProof/>
          </w:rPr>
          <w:t>CHAPITRE 4 : OUTILS DE CONCEPTION</w:t>
        </w:r>
        <w:r w:rsidR="00AA3793">
          <w:rPr>
            <w:noProof/>
            <w:webHidden/>
          </w:rPr>
          <w:tab/>
        </w:r>
        <w:r w:rsidR="00AA3793">
          <w:rPr>
            <w:noProof/>
            <w:webHidden/>
          </w:rPr>
          <w:fldChar w:fldCharType="begin"/>
        </w:r>
        <w:r w:rsidR="00AA3793">
          <w:rPr>
            <w:noProof/>
            <w:webHidden/>
          </w:rPr>
          <w:instrText xml:space="preserve"> PAGEREF _Toc9400043 \h </w:instrText>
        </w:r>
        <w:r w:rsidR="00AA3793">
          <w:rPr>
            <w:noProof/>
            <w:webHidden/>
          </w:rPr>
        </w:r>
        <w:r w:rsidR="00AA3793">
          <w:rPr>
            <w:noProof/>
            <w:webHidden/>
          </w:rPr>
          <w:fldChar w:fldCharType="separate"/>
        </w:r>
        <w:r w:rsidR="00AA3793">
          <w:rPr>
            <w:noProof/>
            <w:webHidden/>
          </w:rPr>
          <w:t>40</w:t>
        </w:r>
        <w:r w:rsidR="00AA3793">
          <w:rPr>
            <w:noProof/>
            <w:webHidden/>
          </w:rPr>
          <w:fldChar w:fldCharType="end"/>
        </w:r>
      </w:hyperlink>
    </w:p>
    <w:p w:rsidR="00AA3793" w:rsidRDefault="00BF6DD5">
      <w:pPr>
        <w:pStyle w:val="TM3"/>
        <w:tabs>
          <w:tab w:val="left" w:pos="880"/>
          <w:tab w:val="right" w:leader="dot" w:pos="9062"/>
        </w:tabs>
        <w:rPr>
          <w:noProof/>
        </w:rPr>
      </w:pPr>
      <w:hyperlink w:anchor="_Toc9400044" w:history="1">
        <w:r w:rsidR="00AA3793" w:rsidRPr="00A20869">
          <w:rPr>
            <w:rStyle w:val="Lienhypertexte"/>
            <w:rFonts w:ascii="Cambria" w:hAnsi="Cambria"/>
            <w:noProof/>
          </w:rPr>
          <w:t>A.</w:t>
        </w:r>
        <w:r w:rsidR="00AA3793">
          <w:rPr>
            <w:noProof/>
          </w:rPr>
          <w:tab/>
        </w:r>
        <w:r w:rsidR="00AA3793" w:rsidRPr="00A20869">
          <w:rPr>
            <w:rStyle w:val="Lienhypertexte"/>
            <w:noProof/>
          </w:rPr>
          <w:t>IONIC FRAMEWORK</w:t>
        </w:r>
        <w:r w:rsidR="00AA3793">
          <w:rPr>
            <w:noProof/>
            <w:webHidden/>
          </w:rPr>
          <w:tab/>
        </w:r>
        <w:r w:rsidR="00AA3793">
          <w:rPr>
            <w:noProof/>
            <w:webHidden/>
          </w:rPr>
          <w:fldChar w:fldCharType="begin"/>
        </w:r>
        <w:r w:rsidR="00AA3793">
          <w:rPr>
            <w:noProof/>
            <w:webHidden/>
          </w:rPr>
          <w:instrText xml:space="preserve"> PAGEREF _Toc9400044 \h </w:instrText>
        </w:r>
        <w:r w:rsidR="00AA3793">
          <w:rPr>
            <w:noProof/>
            <w:webHidden/>
          </w:rPr>
        </w:r>
        <w:r w:rsidR="00AA3793">
          <w:rPr>
            <w:noProof/>
            <w:webHidden/>
          </w:rPr>
          <w:fldChar w:fldCharType="separate"/>
        </w:r>
        <w:r w:rsidR="00AA3793">
          <w:rPr>
            <w:noProof/>
            <w:webHidden/>
          </w:rPr>
          <w:t>40</w:t>
        </w:r>
        <w:r w:rsidR="00AA3793">
          <w:rPr>
            <w:noProof/>
            <w:webHidden/>
          </w:rPr>
          <w:fldChar w:fldCharType="end"/>
        </w:r>
      </w:hyperlink>
    </w:p>
    <w:p w:rsidR="00AA3793" w:rsidRDefault="00BF6DD5">
      <w:pPr>
        <w:pStyle w:val="TM4"/>
        <w:tabs>
          <w:tab w:val="left" w:pos="1100"/>
          <w:tab w:val="right" w:leader="dot" w:pos="9062"/>
        </w:tabs>
        <w:rPr>
          <w:noProof/>
        </w:rPr>
      </w:pPr>
      <w:hyperlink w:anchor="_Toc9400045" w:history="1">
        <w:r w:rsidR="00AA3793" w:rsidRPr="00A20869">
          <w:rPr>
            <w:rStyle w:val="Lienhypertexte"/>
            <w:rFonts w:ascii="Cambria" w:hAnsi="Cambria"/>
            <w:noProof/>
          </w:rPr>
          <w:t>1.</w:t>
        </w:r>
        <w:r w:rsidR="00AA3793">
          <w:rPr>
            <w:noProof/>
          </w:rPr>
          <w:tab/>
        </w:r>
        <w:r w:rsidR="00AA3793" w:rsidRPr="00A20869">
          <w:rPr>
            <w:rStyle w:val="Lienhypertexte"/>
            <w:noProof/>
          </w:rPr>
          <w:t>FRAMEWORK</w:t>
        </w:r>
        <w:r w:rsidR="00AA3793">
          <w:rPr>
            <w:noProof/>
            <w:webHidden/>
          </w:rPr>
          <w:tab/>
        </w:r>
        <w:r w:rsidR="00AA3793">
          <w:rPr>
            <w:noProof/>
            <w:webHidden/>
          </w:rPr>
          <w:fldChar w:fldCharType="begin"/>
        </w:r>
        <w:r w:rsidR="00AA3793">
          <w:rPr>
            <w:noProof/>
            <w:webHidden/>
          </w:rPr>
          <w:instrText xml:space="preserve"> PAGEREF _Toc9400045 \h </w:instrText>
        </w:r>
        <w:r w:rsidR="00AA3793">
          <w:rPr>
            <w:noProof/>
            <w:webHidden/>
          </w:rPr>
        </w:r>
        <w:r w:rsidR="00AA3793">
          <w:rPr>
            <w:noProof/>
            <w:webHidden/>
          </w:rPr>
          <w:fldChar w:fldCharType="separate"/>
        </w:r>
        <w:r w:rsidR="00AA3793">
          <w:rPr>
            <w:noProof/>
            <w:webHidden/>
          </w:rPr>
          <w:t>40</w:t>
        </w:r>
        <w:r w:rsidR="00AA3793">
          <w:rPr>
            <w:noProof/>
            <w:webHidden/>
          </w:rPr>
          <w:fldChar w:fldCharType="end"/>
        </w:r>
      </w:hyperlink>
    </w:p>
    <w:p w:rsidR="00AA3793" w:rsidRDefault="00BF6DD5">
      <w:pPr>
        <w:pStyle w:val="TM5"/>
        <w:tabs>
          <w:tab w:val="left" w:pos="1320"/>
          <w:tab w:val="right" w:leader="dot" w:pos="9062"/>
        </w:tabs>
        <w:rPr>
          <w:noProof/>
        </w:rPr>
      </w:pPr>
      <w:hyperlink w:anchor="_Toc9400046" w:history="1">
        <w:r w:rsidR="00AA3793" w:rsidRPr="00A20869">
          <w:rPr>
            <w:rStyle w:val="Lienhypertexte"/>
            <w:rFonts w:ascii="Cambria" w:hAnsi="Cambria"/>
            <w:noProof/>
          </w:rPr>
          <w:t>a.</w:t>
        </w:r>
        <w:r w:rsidR="00AA3793">
          <w:rPr>
            <w:noProof/>
          </w:rPr>
          <w:tab/>
        </w:r>
        <w:r w:rsidR="00AA3793" w:rsidRPr="00A20869">
          <w:rPr>
            <w:rStyle w:val="Lienhypertexte"/>
            <w:noProof/>
          </w:rPr>
          <w:t>Définition</w:t>
        </w:r>
        <w:r w:rsidR="00AA3793">
          <w:rPr>
            <w:noProof/>
            <w:webHidden/>
          </w:rPr>
          <w:tab/>
        </w:r>
        <w:r w:rsidR="00AA3793">
          <w:rPr>
            <w:noProof/>
            <w:webHidden/>
          </w:rPr>
          <w:fldChar w:fldCharType="begin"/>
        </w:r>
        <w:r w:rsidR="00AA3793">
          <w:rPr>
            <w:noProof/>
            <w:webHidden/>
          </w:rPr>
          <w:instrText xml:space="preserve"> PAGEREF _Toc9400046 \h </w:instrText>
        </w:r>
        <w:r w:rsidR="00AA3793">
          <w:rPr>
            <w:noProof/>
            <w:webHidden/>
          </w:rPr>
        </w:r>
        <w:r w:rsidR="00AA3793">
          <w:rPr>
            <w:noProof/>
            <w:webHidden/>
          </w:rPr>
          <w:fldChar w:fldCharType="separate"/>
        </w:r>
        <w:r w:rsidR="00AA3793">
          <w:rPr>
            <w:noProof/>
            <w:webHidden/>
          </w:rPr>
          <w:t>40</w:t>
        </w:r>
        <w:r w:rsidR="00AA3793">
          <w:rPr>
            <w:noProof/>
            <w:webHidden/>
          </w:rPr>
          <w:fldChar w:fldCharType="end"/>
        </w:r>
      </w:hyperlink>
    </w:p>
    <w:p w:rsidR="00AA3793" w:rsidRDefault="00BF6DD5">
      <w:pPr>
        <w:pStyle w:val="TM5"/>
        <w:tabs>
          <w:tab w:val="left" w:pos="1320"/>
          <w:tab w:val="right" w:leader="dot" w:pos="9062"/>
        </w:tabs>
        <w:rPr>
          <w:noProof/>
        </w:rPr>
      </w:pPr>
      <w:hyperlink w:anchor="_Toc9400047" w:history="1">
        <w:r w:rsidR="00AA3793" w:rsidRPr="00A20869">
          <w:rPr>
            <w:rStyle w:val="Lienhypertexte"/>
            <w:rFonts w:ascii="Cambria" w:hAnsi="Cambria"/>
            <w:noProof/>
          </w:rPr>
          <w:t>b.</w:t>
        </w:r>
        <w:r w:rsidR="00AA3793">
          <w:rPr>
            <w:noProof/>
          </w:rPr>
          <w:tab/>
        </w:r>
        <w:r w:rsidR="00AA3793" w:rsidRPr="00A20869">
          <w:rPr>
            <w:rStyle w:val="Lienhypertexte"/>
            <w:noProof/>
          </w:rPr>
          <w:t>Types de framework</w:t>
        </w:r>
        <w:r w:rsidR="00AA3793">
          <w:rPr>
            <w:noProof/>
            <w:webHidden/>
          </w:rPr>
          <w:tab/>
        </w:r>
        <w:r w:rsidR="00AA3793">
          <w:rPr>
            <w:noProof/>
            <w:webHidden/>
          </w:rPr>
          <w:fldChar w:fldCharType="begin"/>
        </w:r>
        <w:r w:rsidR="00AA3793">
          <w:rPr>
            <w:noProof/>
            <w:webHidden/>
          </w:rPr>
          <w:instrText xml:space="preserve"> PAGEREF _Toc9400047 \h </w:instrText>
        </w:r>
        <w:r w:rsidR="00AA3793">
          <w:rPr>
            <w:noProof/>
            <w:webHidden/>
          </w:rPr>
        </w:r>
        <w:r w:rsidR="00AA3793">
          <w:rPr>
            <w:noProof/>
            <w:webHidden/>
          </w:rPr>
          <w:fldChar w:fldCharType="separate"/>
        </w:r>
        <w:r w:rsidR="00AA3793">
          <w:rPr>
            <w:noProof/>
            <w:webHidden/>
          </w:rPr>
          <w:t>41</w:t>
        </w:r>
        <w:r w:rsidR="00AA3793">
          <w:rPr>
            <w:noProof/>
            <w:webHidden/>
          </w:rPr>
          <w:fldChar w:fldCharType="end"/>
        </w:r>
      </w:hyperlink>
    </w:p>
    <w:p w:rsidR="00AA3793" w:rsidRDefault="00BF6DD5">
      <w:pPr>
        <w:pStyle w:val="TM5"/>
        <w:tabs>
          <w:tab w:val="left" w:pos="1320"/>
          <w:tab w:val="right" w:leader="dot" w:pos="9062"/>
        </w:tabs>
        <w:rPr>
          <w:noProof/>
        </w:rPr>
      </w:pPr>
      <w:hyperlink w:anchor="_Toc9400048" w:history="1">
        <w:r w:rsidR="00AA3793" w:rsidRPr="00A20869">
          <w:rPr>
            <w:rStyle w:val="Lienhypertexte"/>
            <w:rFonts w:ascii="Cambria" w:hAnsi="Cambria"/>
            <w:noProof/>
          </w:rPr>
          <w:t>c.</w:t>
        </w:r>
        <w:r w:rsidR="00AA3793">
          <w:rPr>
            <w:noProof/>
          </w:rPr>
          <w:tab/>
        </w:r>
        <w:r w:rsidR="00AA3793" w:rsidRPr="00A20869">
          <w:rPr>
            <w:rStyle w:val="Lienhypertexte"/>
            <w:noProof/>
          </w:rPr>
          <w:t>Avantage d’un « Framework »</w:t>
        </w:r>
        <w:r w:rsidR="00AA3793">
          <w:rPr>
            <w:noProof/>
            <w:webHidden/>
          </w:rPr>
          <w:tab/>
        </w:r>
        <w:r w:rsidR="00AA3793">
          <w:rPr>
            <w:noProof/>
            <w:webHidden/>
          </w:rPr>
          <w:fldChar w:fldCharType="begin"/>
        </w:r>
        <w:r w:rsidR="00AA3793">
          <w:rPr>
            <w:noProof/>
            <w:webHidden/>
          </w:rPr>
          <w:instrText xml:space="preserve"> PAGEREF _Toc9400048 \h </w:instrText>
        </w:r>
        <w:r w:rsidR="00AA3793">
          <w:rPr>
            <w:noProof/>
            <w:webHidden/>
          </w:rPr>
        </w:r>
        <w:r w:rsidR="00AA3793">
          <w:rPr>
            <w:noProof/>
            <w:webHidden/>
          </w:rPr>
          <w:fldChar w:fldCharType="separate"/>
        </w:r>
        <w:r w:rsidR="00AA3793">
          <w:rPr>
            <w:noProof/>
            <w:webHidden/>
          </w:rPr>
          <w:t>41</w:t>
        </w:r>
        <w:r w:rsidR="00AA3793">
          <w:rPr>
            <w:noProof/>
            <w:webHidden/>
          </w:rPr>
          <w:fldChar w:fldCharType="end"/>
        </w:r>
      </w:hyperlink>
    </w:p>
    <w:p w:rsidR="00AA3793" w:rsidRDefault="00BF6DD5">
      <w:pPr>
        <w:pStyle w:val="TM4"/>
        <w:tabs>
          <w:tab w:val="left" w:pos="1100"/>
          <w:tab w:val="right" w:leader="dot" w:pos="9062"/>
        </w:tabs>
        <w:rPr>
          <w:noProof/>
        </w:rPr>
      </w:pPr>
      <w:hyperlink w:anchor="_Toc9400049" w:history="1">
        <w:r w:rsidR="00AA3793" w:rsidRPr="00A20869">
          <w:rPr>
            <w:rStyle w:val="Lienhypertexte"/>
            <w:rFonts w:ascii="Cambria" w:hAnsi="Cambria"/>
            <w:noProof/>
          </w:rPr>
          <w:t>2.</w:t>
        </w:r>
        <w:r w:rsidR="00AA3793">
          <w:rPr>
            <w:noProof/>
          </w:rPr>
          <w:tab/>
        </w:r>
        <w:r w:rsidR="00AA3793" w:rsidRPr="00A20869">
          <w:rPr>
            <w:rStyle w:val="Lienhypertexte"/>
            <w:noProof/>
          </w:rPr>
          <w:t>GENERALISATION</w:t>
        </w:r>
        <w:r w:rsidR="00AA3793">
          <w:rPr>
            <w:noProof/>
            <w:webHidden/>
          </w:rPr>
          <w:tab/>
        </w:r>
        <w:r w:rsidR="00AA3793">
          <w:rPr>
            <w:noProof/>
            <w:webHidden/>
          </w:rPr>
          <w:fldChar w:fldCharType="begin"/>
        </w:r>
        <w:r w:rsidR="00AA3793">
          <w:rPr>
            <w:noProof/>
            <w:webHidden/>
          </w:rPr>
          <w:instrText xml:space="preserve"> PAGEREF _Toc9400049 \h </w:instrText>
        </w:r>
        <w:r w:rsidR="00AA3793">
          <w:rPr>
            <w:noProof/>
            <w:webHidden/>
          </w:rPr>
        </w:r>
        <w:r w:rsidR="00AA3793">
          <w:rPr>
            <w:noProof/>
            <w:webHidden/>
          </w:rPr>
          <w:fldChar w:fldCharType="separate"/>
        </w:r>
        <w:r w:rsidR="00AA3793">
          <w:rPr>
            <w:noProof/>
            <w:webHidden/>
          </w:rPr>
          <w:t>43</w:t>
        </w:r>
        <w:r w:rsidR="00AA3793">
          <w:rPr>
            <w:noProof/>
            <w:webHidden/>
          </w:rPr>
          <w:fldChar w:fldCharType="end"/>
        </w:r>
      </w:hyperlink>
    </w:p>
    <w:p w:rsidR="00AA3793" w:rsidRDefault="00BF6DD5">
      <w:pPr>
        <w:pStyle w:val="TM4"/>
        <w:tabs>
          <w:tab w:val="left" w:pos="1100"/>
          <w:tab w:val="right" w:leader="dot" w:pos="9062"/>
        </w:tabs>
        <w:rPr>
          <w:noProof/>
        </w:rPr>
      </w:pPr>
      <w:hyperlink w:anchor="_Toc9400050" w:history="1">
        <w:r w:rsidR="00AA3793" w:rsidRPr="00A20869">
          <w:rPr>
            <w:rStyle w:val="Lienhypertexte"/>
            <w:rFonts w:ascii="Cambria" w:hAnsi="Cambria"/>
            <w:noProof/>
          </w:rPr>
          <w:t>1.</w:t>
        </w:r>
        <w:r w:rsidR="00AA3793">
          <w:rPr>
            <w:noProof/>
          </w:rPr>
          <w:tab/>
        </w:r>
        <w:r w:rsidR="00AA3793" w:rsidRPr="00A20869">
          <w:rPr>
            <w:rStyle w:val="Lienhypertexte"/>
            <w:noProof/>
          </w:rPr>
          <w:t>Historique :</w:t>
        </w:r>
        <w:r w:rsidR="00AA3793">
          <w:rPr>
            <w:noProof/>
            <w:webHidden/>
          </w:rPr>
          <w:tab/>
        </w:r>
        <w:r w:rsidR="00AA3793">
          <w:rPr>
            <w:noProof/>
            <w:webHidden/>
          </w:rPr>
          <w:fldChar w:fldCharType="begin"/>
        </w:r>
        <w:r w:rsidR="00AA3793">
          <w:rPr>
            <w:noProof/>
            <w:webHidden/>
          </w:rPr>
          <w:instrText xml:space="preserve"> PAGEREF _Toc9400050 \h </w:instrText>
        </w:r>
        <w:r w:rsidR="00AA3793">
          <w:rPr>
            <w:noProof/>
            <w:webHidden/>
          </w:rPr>
        </w:r>
        <w:r w:rsidR="00AA3793">
          <w:rPr>
            <w:noProof/>
            <w:webHidden/>
          </w:rPr>
          <w:fldChar w:fldCharType="separate"/>
        </w:r>
        <w:r w:rsidR="00AA3793">
          <w:rPr>
            <w:noProof/>
            <w:webHidden/>
          </w:rPr>
          <w:t>43</w:t>
        </w:r>
        <w:r w:rsidR="00AA3793">
          <w:rPr>
            <w:noProof/>
            <w:webHidden/>
          </w:rPr>
          <w:fldChar w:fldCharType="end"/>
        </w:r>
      </w:hyperlink>
    </w:p>
    <w:p w:rsidR="00AA3793" w:rsidRDefault="00BF6DD5">
      <w:pPr>
        <w:pStyle w:val="TM4"/>
        <w:tabs>
          <w:tab w:val="left" w:pos="1100"/>
          <w:tab w:val="right" w:leader="dot" w:pos="9062"/>
        </w:tabs>
        <w:rPr>
          <w:noProof/>
        </w:rPr>
      </w:pPr>
      <w:hyperlink w:anchor="_Toc9400051" w:history="1">
        <w:r w:rsidR="00AA3793" w:rsidRPr="00A20869">
          <w:rPr>
            <w:rStyle w:val="Lienhypertexte"/>
            <w:rFonts w:ascii="Cambria" w:hAnsi="Cambria"/>
            <w:noProof/>
          </w:rPr>
          <w:t>2.</w:t>
        </w:r>
        <w:r w:rsidR="00AA3793">
          <w:rPr>
            <w:noProof/>
          </w:rPr>
          <w:tab/>
        </w:r>
        <w:r w:rsidR="00AA3793" w:rsidRPr="00A20869">
          <w:rPr>
            <w:rStyle w:val="Lienhypertexte"/>
            <w:noProof/>
          </w:rPr>
          <w:t>Définition :</w:t>
        </w:r>
        <w:r w:rsidR="00AA3793">
          <w:rPr>
            <w:noProof/>
            <w:webHidden/>
          </w:rPr>
          <w:tab/>
        </w:r>
        <w:r w:rsidR="00AA3793">
          <w:rPr>
            <w:noProof/>
            <w:webHidden/>
          </w:rPr>
          <w:fldChar w:fldCharType="begin"/>
        </w:r>
        <w:r w:rsidR="00AA3793">
          <w:rPr>
            <w:noProof/>
            <w:webHidden/>
          </w:rPr>
          <w:instrText xml:space="preserve"> PAGEREF _Toc9400051 \h </w:instrText>
        </w:r>
        <w:r w:rsidR="00AA3793">
          <w:rPr>
            <w:noProof/>
            <w:webHidden/>
          </w:rPr>
        </w:r>
        <w:r w:rsidR="00AA3793">
          <w:rPr>
            <w:noProof/>
            <w:webHidden/>
          </w:rPr>
          <w:fldChar w:fldCharType="separate"/>
        </w:r>
        <w:r w:rsidR="00AA3793">
          <w:rPr>
            <w:noProof/>
            <w:webHidden/>
          </w:rPr>
          <w:t>43</w:t>
        </w:r>
        <w:r w:rsidR="00AA3793">
          <w:rPr>
            <w:noProof/>
            <w:webHidden/>
          </w:rPr>
          <w:fldChar w:fldCharType="end"/>
        </w:r>
      </w:hyperlink>
    </w:p>
    <w:p w:rsidR="00AA3793" w:rsidRDefault="00BF6DD5">
      <w:pPr>
        <w:pStyle w:val="TM4"/>
        <w:tabs>
          <w:tab w:val="left" w:pos="1100"/>
          <w:tab w:val="right" w:leader="dot" w:pos="9062"/>
        </w:tabs>
        <w:rPr>
          <w:noProof/>
        </w:rPr>
      </w:pPr>
      <w:hyperlink w:anchor="_Toc9400052" w:history="1">
        <w:r w:rsidR="00AA3793" w:rsidRPr="00A20869">
          <w:rPr>
            <w:rStyle w:val="Lienhypertexte"/>
            <w:rFonts w:ascii="Cambria" w:hAnsi="Cambria"/>
            <w:noProof/>
          </w:rPr>
          <w:t>3.</w:t>
        </w:r>
        <w:r w:rsidR="00AA3793">
          <w:rPr>
            <w:noProof/>
          </w:rPr>
          <w:tab/>
        </w:r>
        <w:r w:rsidR="00AA3793" w:rsidRPr="00A20869">
          <w:rPr>
            <w:rStyle w:val="Lienhypertexte"/>
            <w:noProof/>
          </w:rPr>
          <w:t>Objectifs</w:t>
        </w:r>
        <w:r w:rsidR="00AA3793">
          <w:rPr>
            <w:noProof/>
            <w:webHidden/>
          </w:rPr>
          <w:tab/>
        </w:r>
        <w:r w:rsidR="00AA3793">
          <w:rPr>
            <w:noProof/>
            <w:webHidden/>
          </w:rPr>
          <w:fldChar w:fldCharType="begin"/>
        </w:r>
        <w:r w:rsidR="00AA3793">
          <w:rPr>
            <w:noProof/>
            <w:webHidden/>
          </w:rPr>
          <w:instrText xml:space="preserve"> PAGEREF _Toc9400052 \h </w:instrText>
        </w:r>
        <w:r w:rsidR="00AA3793">
          <w:rPr>
            <w:noProof/>
            <w:webHidden/>
          </w:rPr>
        </w:r>
        <w:r w:rsidR="00AA3793">
          <w:rPr>
            <w:noProof/>
            <w:webHidden/>
          </w:rPr>
          <w:fldChar w:fldCharType="separate"/>
        </w:r>
        <w:r w:rsidR="00AA3793">
          <w:rPr>
            <w:noProof/>
            <w:webHidden/>
          </w:rPr>
          <w:t>43</w:t>
        </w:r>
        <w:r w:rsidR="00AA3793">
          <w:rPr>
            <w:noProof/>
            <w:webHidden/>
          </w:rPr>
          <w:fldChar w:fldCharType="end"/>
        </w:r>
      </w:hyperlink>
    </w:p>
    <w:p w:rsidR="00AA3793" w:rsidRDefault="00BF6DD5">
      <w:pPr>
        <w:pStyle w:val="TM5"/>
        <w:tabs>
          <w:tab w:val="left" w:pos="1320"/>
          <w:tab w:val="right" w:leader="dot" w:pos="9062"/>
        </w:tabs>
        <w:rPr>
          <w:noProof/>
        </w:rPr>
      </w:pPr>
      <w:hyperlink w:anchor="_Toc9400053" w:history="1">
        <w:r w:rsidR="00AA3793" w:rsidRPr="00A20869">
          <w:rPr>
            <w:rStyle w:val="Lienhypertexte"/>
            <w:rFonts w:ascii="Cambria" w:hAnsi="Cambria"/>
            <w:noProof/>
          </w:rPr>
          <w:t>a.</w:t>
        </w:r>
        <w:r w:rsidR="00AA3793">
          <w:rPr>
            <w:noProof/>
          </w:rPr>
          <w:tab/>
        </w:r>
        <w:r w:rsidR="00AA3793" w:rsidRPr="00A20869">
          <w:rPr>
            <w:rStyle w:val="Lienhypertexte"/>
            <w:noProof/>
          </w:rPr>
          <w:t>Multiplateforme (Cross-platform)</w:t>
        </w:r>
        <w:r w:rsidR="00AA3793">
          <w:rPr>
            <w:noProof/>
            <w:webHidden/>
          </w:rPr>
          <w:tab/>
        </w:r>
        <w:r w:rsidR="00AA3793">
          <w:rPr>
            <w:noProof/>
            <w:webHidden/>
          </w:rPr>
          <w:fldChar w:fldCharType="begin"/>
        </w:r>
        <w:r w:rsidR="00AA3793">
          <w:rPr>
            <w:noProof/>
            <w:webHidden/>
          </w:rPr>
          <w:instrText xml:space="preserve"> PAGEREF _Toc9400053 \h </w:instrText>
        </w:r>
        <w:r w:rsidR="00AA3793">
          <w:rPr>
            <w:noProof/>
            <w:webHidden/>
          </w:rPr>
        </w:r>
        <w:r w:rsidR="00AA3793">
          <w:rPr>
            <w:noProof/>
            <w:webHidden/>
          </w:rPr>
          <w:fldChar w:fldCharType="separate"/>
        </w:r>
        <w:r w:rsidR="00AA3793">
          <w:rPr>
            <w:noProof/>
            <w:webHidden/>
          </w:rPr>
          <w:t>43</w:t>
        </w:r>
        <w:r w:rsidR="00AA3793">
          <w:rPr>
            <w:noProof/>
            <w:webHidden/>
          </w:rPr>
          <w:fldChar w:fldCharType="end"/>
        </w:r>
      </w:hyperlink>
    </w:p>
    <w:p w:rsidR="00AA3793" w:rsidRDefault="00BF6DD5">
      <w:pPr>
        <w:pStyle w:val="TM5"/>
        <w:tabs>
          <w:tab w:val="left" w:pos="1320"/>
          <w:tab w:val="right" w:leader="dot" w:pos="9062"/>
        </w:tabs>
        <w:rPr>
          <w:noProof/>
        </w:rPr>
      </w:pPr>
      <w:hyperlink w:anchor="_Toc9400054" w:history="1">
        <w:r w:rsidR="00AA3793" w:rsidRPr="00A20869">
          <w:rPr>
            <w:rStyle w:val="Lienhypertexte"/>
            <w:rFonts w:ascii="Cambria" w:hAnsi="Cambria"/>
            <w:noProof/>
          </w:rPr>
          <w:t>b.</w:t>
        </w:r>
        <w:r w:rsidR="00AA3793">
          <w:rPr>
            <w:noProof/>
          </w:rPr>
          <w:tab/>
        </w:r>
        <w:r w:rsidR="00AA3793" w:rsidRPr="00A20869">
          <w:rPr>
            <w:rStyle w:val="Lienhypertexte"/>
            <w:noProof/>
          </w:rPr>
          <w:t>Basé sur des standards web (Web standards-based)</w:t>
        </w:r>
        <w:r w:rsidR="00AA3793">
          <w:rPr>
            <w:noProof/>
            <w:webHidden/>
          </w:rPr>
          <w:tab/>
        </w:r>
        <w:r w:rsidR="00AA3793">
          <w:rPr>
            <w:noProof/>
            <w:webHidden/>
          </w:rPr>
          <w:fldChar w:fldCharType="begin"/>
        </w:r>
        <w:r w:rsidR="00AA3793">
          <w:rPr>
            <w:noProof/>
            <w:webHidden/>
          </w:rPr>
          <w:instrText xml:space="preserve"> PAGEREF _Toc9400054 \h </w:instrText>
        </w:r>
        <w:r w:rsidR="00AA3793">
          <w:rPr>
            <w:noProof/>
            <w:webHidden/>
          </w:rPr>
        </w:r>
        <w:r w:rsidR="00AA3793">
          <w:rPr>
            <w:noProof/>
            <w:webHidden/>
          </w:rPr>
          <w:fldChar w:fldCharType="separate"/>
        </w:r>
        <w:r w:rsidR="00AA3793">
          <w:rPr>
            <w:noProof/>
            <w:webHidden/>
          </w:rPr>
          <w:t>44</w:t>
        </w:r>
        <w:r w:rsidR="00AA3793">
          <w:rPr>
            <w:noProof/>
            <w:webHidden/>
          </w:rPr>
          <w:fldChar w:fldCharType="end"/>
        </w:r>
      </w:hyperlink>
    </w:p>
    <w:p w:rsidR="00AA3793" w:rsidRDefault="00BF6DD5">
      <w:pPr>
        <w:pStyle w:val="TM5"/>
        <w:tabs>
          <w:tab w:val="left" w:pos="1320"/>
          <w:tab w:val="right" w:leader="dot" w:pos="9062"/>
        </w:tabs>
        <w:rPr>
          <w:noProof/>
        </w:rPr>
      </w:pPr>
      <w:hyperlink w:anchor="_Toc9400055" w:history="1">
        <w:r w:rsidR="00AA3793" w:rsidRPr="00A20869">
          <w:rPr>
            <w:rStyle w:val="Lienhypertexte"/>
            <w:rFonts w:ascii="Cambria" w:hAnsi="Cambria"/>
            <w:noProof/>
          </w:rPr>
          <w:t>c.</w:t>
        </w:r>
        <w:r w:rsidR="00AA3793">
          <w:rPr>
            <w:noProof/>
          </w:rPr>
          <w:tab/>
        </w:r>
        <w:r w:rsidR="00AA3793" w:rsidRPr="00A20869">
          <w:rPr>
            <w:rStyle w:val="Lienhypertexte"/>
            <w:noProof/>
          </w:rPr>
          <w:t>Beau design (Beautiful Design)</w:t>
        </w:r>
        <w:r w:rsidR="00AA3793">
          <w:rPr>
            <w:noProof/>
            <w:webHidden/>
          </w:rPr>
          <w:tab/>
        </w:r>
        <w:r w:rsidR="00AA3793">
          <w:rPr>
            <w:noProof/>
            <w:webHidden/>
          </w:rPr>
          <w:fldChar w:fldCharType="begin"/>
        </w:r>
        <w:r w:rsidR="00AA3793">
          <w:rPr>
            <w:noProof/>
            <w:webHidden/>
          </w:rPr>
          <w:instrText xml:space="preserve"> PAGEREF _Toc9400055 \h </w:instrText>
        </w:r>
        <w:r w:rsidR="00AA3793">
          <w:rPr>
            <w:noProof/>
            <w:webHidden/>
          </w:rPr>
        </w:r>
        <w:r w:rsidR="00AA3793">
          <w:rPr>
            <w:noProof/>
            <w:webHidden/>
          </w:rPr>
          <w:fldChar w:fldCharType="separate"/>
        </w:r>
        <w:r w:rsidR="00AA3793">
          <w:rPr>
            <w:noProof/>
            <w:webHidden/>
          </w:rPr>
          <w:t>44</w:t>
        </w:r>
        <w:r w:rsidR="00AA3793">
          <w:rPr>
            <w:noProof/>
            <w:webHidden/>
          </w:rPr>
          <w:fldChar w:fldCharType="end"/>
        </w:r>
      </w:hyperlink>
    </w:p>
    <w:p w:rsidR="00AA3793" w:rsidRDefault="00BF6DD5">
      <w:pPr>
        <w:pStyle w:val="TM5"/>
        <w:tabs>
          <w:tab w:val="left" w:pos="1320"/>
          <w:tab w:val="right" w:leader="dot" w:pos="9062"/>
        </w:tabs>
        <w:rPr>
          <w:noProof/>
        </w:rPr>
      </w:pPr>
      <w:hyperlink w:anchor="_Toc9400056" w:history="1">
        <w:r w:rsidR="00AA3793" w:rsidRPr="00A20869">
          <w:rPr>
            <w:rStyle w:val="Lienhypertexte"/>
            <w:rFonts w:ascii="Cambria" w:hAnsi="Cambria"/>
            <w:noProof/>
          </w:rPr>
          <w:t>d.</w:t>
        </w:r>
        <w:r w:rsidR="00AA3793">
          <w:rPr>
            <w:noProof/>
          </w:rPr>
          <w:tab/>
        </w:r>
        <w:r w:rsidR="00AA3793" w:rsidRPr="00A20869">
          <w:rPr>
            <w:rStyle w:val="Lienhypertexte"/>
            <w:noProof/>
          </w:rPr>
          <w:t>Simplicité (Simplicity)</w:t>
        </w:r>
        <w:r w:rsidR="00AA3793">
          <w:rPr>
            <w:noProof/>
            <w:webHidden/>
          </w:rPr>
          <w:tab/>
        </w:r>
        <w:r w:rsidR="00AA3793">
          <w:rPr>
            <w:noProof/>
            <w:webHidden/>
          </w:rPr>
          <w:fldChar w:fldCharType="begin"/>
        </w:r>
        <w:r w:rsidR="00AA3793">
          <w:rPr>
            <w:noProof/>
            <w:webHidden/>
          </w:rPr>
          <w:instrText xml:space="preserve"> PAGEREF _Toc9400056 \h </w:instrText>
        </w:r>
        <w:r w:rsidR="00AA3793">
          <w:rPr>
            <w:noProof/>
            <w:webHidden/>
          </w:rPr>
        </w:r>
        <w:r w:rsidR="00AA3793">
          <w:rPr>
            <w:noProof/>
            <w:webHidden/>
          </w:rPr>
          <w:fldChar w:fldCharType="separate"/>
        </w:r>
        <w:r w:rsidR="00AA3793">
          <w:rPr>
            <w:noProof/>
            <w:webHidden/>
          </w:rPr>
          <w:t>44</w:t>
        </w:r>
        <w:r w:rsidR="00AA3793">
          <w:rPr>
            <w:noProof/>
            <w:webHidden/>
          </w:rPr>
          <w:fldChar w:fldCharType="end"/>
        </w:r>
      </w:hyperlink>
    </w:p>
    <w:p w:rsidR="00AA3793" w:rsidRDefault="00BF6DD5">
      <w:pPr>
        <w:pStyle w:val="TM5"/>
        <w:tabs>
          <w:tab w:val="left" w:pos="1320"/>
          <w:tab w:val="right" w:leader="dot" w:pos="9062"/>
        </w:tabs>
        <w:rPr>
          <w:noProof/>
        </w:rPr>
      </w:pPr>
      <w:hyperlink w:anchor="_Toc9400057" w:history="1">
        <w:r w:rsidR="00AA3793" w:rsidRPr="00A20869">
          <w:rPr>
            <w:rStyle w:val="Lienhypertexte"/>
            <w:rFonts w:ascii="Cambria" w:hAnsi="Cambria"/>
            <w:noProof/>
          </w:rPr>
          <w:t>e.</w:t>
        </w:r>
        <w:r w:rsidR="00AA3793">
          <w:rPr>
            <w:noProof/>
          </w:rPr>
          <w:tab/>
        </w:r>
        <w:r w:rsidR="00AA3793" w:rsidRPr="00A20869">
          <w:rPr>
            <w:rStyle w:val="Lienhypertexte"/>
            <w:noProof/>
          </w:rPr>
          <w:t>License</w:t>
        </w:r>
        <w:r w:rsidR="00AA3793">
          <w:rPr>
            <w:noProof/>
            <w:webHidden/>
          </w:rPr>
          <w:tab/>
        </w:r>
        <w:r w:rsidR="00AA3793">
          <w:rPr>
            <w:noProof/>
            <w:webHidden/>
          </w:rPr>
          <w:fldChar w:fldCharType="begin"/>
        </w:r>
        <w:r w:rsidR="00AA3793">
          <w:rPr>
            <w:noProof/>
            <w:webHidden/>
          </w:rPr>
          <w:instrText xml:space="preserve"> PAGEREF _Toc9400057 \h </w:instrText>
        </w:r>
        <w:r w:rsidR="00AA3793">
          <w:rPr>
            <w:noProof/>
            <w:webHidden/>
          </w:rPr>
        </w:r>
        <w:r w:rsidR="00AA3793">
          <w:rPr>
            <w:noProof/>
            <w:webHidden/>
          </w:rPr>
          <w:fldChar w:fldCharType="separate"/>
        </w:r>
        <w:r w:rsidR="00AA3793">
          <w:rPr>
            <w:noProof/>
            <w:webHidden/>
          </w:rPr>
          <w:t>44</w:t>
        </w:r>
        <w:r w:rsidR="00AA3793">
          <w:rPr>
            <w:noProof/>
            <w:webHidden/>
          </w:rPr>
          <w:fldChar w:fldCharType="end"/>
        </w:r>
      </w:hyperlink>
    </w:p>
    <w:p w:rsidR="00AA3793" w:rsidRDefault="00BF6DD5">
      <w:pPr>
        <w:pStyle w:val="TM5"/>
        <w:tabs>
          <w:tab w:val="left" w:pos="1320"/>
          <w:tab w:val="right" w:leader="dot" w:pos="9062"/>
        </w:tabs>
        <w:rPr>
          <w:noProof/>
        </w:rPr>
      </w:pPr>
      <w:hyperlink w:anchor="_Toc9400058" w:history="1">
        <w:r w:rsidR="00AA3793" w:rsidRPr="00A20869">
          <w:rPr>
            <w:rStyle w:val="Lienhypertexte"/>
            <w:rFonts w:ascii="Cambria" w:hAnsi="Cambria"/>
            <w:noProof/>
          </w:rPr>
          <w:t>f.</w:t>
        </w:r>
        <w:r w:rsidR="00AA3793">
          <w:rPr>
            <w:noProof/>
          </w:rPr>
          <w:tab/>
        </w:r>
        <w:r w:rsidR="00AA3793" w:rsidRPr="00A20869">
          <w:rPr>
            <w:rStyle w:val="Lienhypertexte"/>
            <w:noProof/>
          </w:rPr>
          <w:t>IONIC CLI</w:t>
        </w:r>
        <w:r w:rsidR="00AA3793">
          <w:rPr>
            <w:noProof/>
            <w:webHidden/>
          </w:rPr>
          <w:tab/>
        </w:r>
        <w:r w:rsidR="00AA3793">
          <w:rPr>
            <w:noProof/>
            <w:webHidden/>
          </w:rPr>
          <w:fldChar w:fldCharType="begin"/>
        </w:r>
        <w:r w:rsidR="00AA3793">
          <w:rPr>
            <w:noProof/>
            <w:webHidden/>
          </w:rPr>
          <w:instrText xml:space="preserve"> PAGEREF _Toc9400058 \h </w:instrText>
        </w:r>
        <w:r w:rsidR="00AA3793">
          <w:rPr>
            <w:noProof/>
            <w:webHidden/>
          </w:rPr>
        </w:r>
        <w:r w:rsidR="00AA3793">
          <w:rPr>
            <w:noProof/>
            <w:webHidden/>
          </w:rPr>
          <w:fldChar w:fldCharType="separate"/>
        </w:r>
        <w:r w:rsidR="00AA3793">
          <w:rPr>
            <w:noProof/>
            <w:webHidden/>
          </w:rPr>
          <w:t>44</w:t>
        </w:r>
        <w:r w:rsidR="00AA3793">
          <w:rPr>
            <w:noProof/>
            <w:webHidden/>
          </w:rPr>
          <w:fldChar w:fldCharType="end"/>
        </w:r>
      </w:hyperlink>
    </w:p>
    <w:p w:rsidR="00AA3793" w:rsidRDefault="00BF6DD5">
      <w:pPr>
        <w:pStyle w:val="TM5"/>
        <w:tabs>
          <w:tab w:val="left" w:pos="1320"/>
          <w:tab w:val="right" w:leader="dot" w:pos="9062"/>
        </w:tabs>
        <w:rPr>
          <w:noProof/>
        </w:rPr>
      </w:pPr>
      <w:hyperlink w:anchor="_Toc9400059" w:history="1">
        <w:r w:rsidR="00AA3793" w:rsidRPr="00A20869">
          <w:rPr>
            <w:rStyle w:val="Lienhypertexte"/>
            <w:rFonts w:ascii="Cambria" w:hAnsi="Cambria"/>
            <w:noProof/>
          </w:rPr>
          <w:t>g.</w:t>
        </w:r>
        <w:r w:rsidR="00AA3793">
          <w:rPr>
            <w:noProof/>
          </w:rPr>
          <w:tab/>
        </w:r>
        <w:r w:rsidR="00AA3793" w:rsidRPr="00A20869">
          <w:rPr>
            <w:rStyle w:val="Lienhypertexte"/>
            <w:noProof/>
          </w:rPr>
          <w:t>STRUCTURE</w:t>
        </w:r>
        <w:r w:rsidR="00AA3793">
          <w:rPr>
            <w:noProof/>
            <w:webHidden/>
          </w:rPr>
          <w:tab/>
        </w:r>
        <w:r w:rsidR="00AA3793">
          <w:rPr>
            <w:noProof/>
            <w:webHidden/>
          </w:rPr>
          <w:fldChar w:fldCharType="begin"/>
        </w:r>
        <w:r w:rsidR="00AA3793">
          <w:rPr>
            <w:noProof/>
            <w:webHidden/>
          </w:rPr>
          <w:instrText xml:space="preserve"> PAGEREF _Toc9400059 \h </w:instrText>
        </w:r>
        <w:r w:rsidR="00AA3793">
          <w:rPr>
            <w:noProof/>
            <w:webHidden/>
          </w:rPr>
        </w:r>
        <w:r w:rsidR="00AA3793">
          <w:rPr>
            <w:noProof/>
            <w:webHidden/>
          </w:rPr>
          <w:fldChar w:fldCharType="separate"/>
        </w:r>
        <w:r w:rsidR="00AA3793">
          <w:rPr>
            <w:noProof/>
            <w:webHidden/>
          </w:rPr>
          <w:t>45</w:t>
        </w:r>
        <w:r w:rsidR="00AA3793">
          <w:rPr>
            <w:noProof/>
            <w:webHidden/>
          </w:rPr>
          <w:fldChar w:fldCharType="end"/>
        </w:r>
      </w:hyperlink>
    </w:p>
    <w:p w:rsidR="00AA3793" w:rsidRDefault="00BF6DD5">
      <w:pPr>
        <w:pStyle w:val="TM4"/>
        <w:tabs>
          <w:tab w:val="left" w:pos="1100"/>
          <w:tab w:val="right" w:leader="dot" w:pos="9062"/>
        </w:tabs>
        <w:rPr>
          <w:noProof/>
        </w:rPr>
      </w:pPr>
      <w:hyperlink w:anchor="_Toc9400060" w:history="1">
        <w:r w:rsidR="00AA3793" w:rsidRPr="00A20869">
          <w:rPr>
            <w:rStyle w:val="Lienhypertexte"/>
            <w:rFonts w:ascii="Cambria" w:hAnsi="Cambria"/>
            <w:noProof/>
          </w:rPr>
          <w:t>4.</w:t>
        </w:r>
        <w:r w:rsidR="00AA3793">
          <w:rPr>
            <w:noProof/>
          </w:rPr>
          <w:tab/>
        </w:r>
        <w:r w:rsidR="00AA3793" w:rsidRPr="00A20869">
          <w:rPr>
            <w:rStyle w:val="Lienhypertexte"/>
            <w:noProof/>
          </w:rPr>
          <w:t>ARCHITECTURE MVC</w:t>
        </w:r>
        <w:r w:rsidR="00AA3793">
          <w:rPr>
            <w:noProof/>
            <w:webHidden/>
          </w:rPr>
          <w:tab/>
        </w:r>
        <w:r w:rsidR="00AA3793">
          <w:rPr>
            <w:noProof/>
            <w:webHidden/>
          </w:rPr>
          <w:fldChar w:fldCharType="begin"/>
        </w:r>
        <w:r w:rsidR="00AA3793">
          <w:rPr>
            <w:noProof/>
            <w:webHidden/>
          </w:rPr>
          <w:instrText xml:space="preserve"> PAGEREF _Toc9400060 \h </w:instrText>
        </w:r>
        <w:r w:rsidR="00AA3793">
          <w:rPr>
            <w:noProof/>
            <w:webHidden/>
          </w:rPr>
        </w:r>
        <w:r w:rsidR="00AA3793">
          <w:rPr>
            <w:noProof/>
            <w:webHidden/>
          </w:rPr>
          <w:fldChar w:fldCharType="separate"/>
        </w:r>
        <w:r w:rsidR="00AA3793">
          <w:rPr>
            <w:noProof/>
            <w:webHidden/>
          </w:rPr>
          <w:t>45</w:t>
        </w:r>
        <w:r w:rsidR="00AA3793">
          <w:rPr>
            <w:noProof/>
            <w:webHidden/>
          </w:rPr>
          <w:fldChar w:fldCharType="end"/>
        </w:r>
      </w:hyperlink>
    </w:p>
    <w:p w:rsidR="00AA3793" w:rsidRDefault="00BF6DD5">
      <w:pPr>
        <w:pStyle w:val="TM5"/>
        <w:tabs>
          <w:tab w:val="left" w:pos="1320"/>
          <w:tab w:val="right" w:leader="dot" w:pos="9062"/>
        </w:tabs>
        <w:rPr>
          <w:noProof/>
        </w:rPr>
      </w:pPr>
      <w:hyperlink w:anchor="_Toc9400061" w:history="1">
        <w:r w:rsidR="00AA3793" w:rsidRPr="00A20869">
          <w:rPr>
            <w:rStyle w:val="Lienhypertexte"/>
            <w:rFonts w:ascii="Cambria" w:hAnsi="Cambria"/>
            <w:noProof/>
          </w:rPr>
          <w:t>a.</w:t>
        </w:r>
        <w:r w:rsidR="00AA3793">
          <w:rPr>
            <w:noProof/>
          </w:rPr>
          <w:tab/>
        </w:r>
        <w:r w:rsidR="00AA3793" w:rsidRPr="00A20869">
          <w:rPr>
            <w:rStyle w:val="Lienhypertexte"/>
            <w:noProof/>
          </w:rPr>
          <w:t>Le modèle:</w:t>
        </w:r>
        <w:r w:rsidR="00AA3793">
          <w:rPr>
            <w:noProof/>
            <w:webHidden/>
          </w:rPr>
          <w:tab/>
        </w:r>
        <w:r w:rsidR="00AA3793">
          <w:rPr>
            <w:noProof/>
            <w:webHidden/>
          </w:rPr>
          <w:fldChar w:fldCharType="begin"/>
        </w:r>
        <w:r w:rsidR="00AA3793">
          <w:rPr>
            <w:noProof/>
            <w:webHidden/>
          </w:rPr>
          <w:instrText xml:space="preserve"> PAGEREF _Toc9400061 \h </w:instrText>
        </w:r>
        <w:r w:rsidR="00AA3793">
          <w:rPr>
            <w:noProof/>
            <w:webHidden/>
          </w:rPr>
        </w:r>
        <w:r w:rsidR="00AA3793">
          <w:rPr>
            <w:noProof/>
            <w:webHidden/>
          </w:rPr>
          <w:fldChar w:fldCharType="separate"/>
        </w:r>
        <w:r w:rsidR="00AA3793">
          <w:rPr>
            <w:noProof/>
            <w:webHidden/>
          </w:rPr>
          <w:t>45</w:t>
        </w:r>
        <w:r w:rsidR="00AA3793">
          <w:rPr>
            <w:noProof/>
            <w:webHidden/>
          </w:rPr>
          <w:fldChar w:fldCharType="end"/>
        </w:r>
      </w:hyperlink>
    </w:p>
    <w:p w:rsidR="00AA3793" w:rsidRDefault="00BF6DD5">
      <w:pPr>
        <w:pStyle w:val="TM5"/>
        <w:tabs>
          <w:tab w:val="left" w:pos="1320"/>
          <w:tab w:val="right" w:leader="dot" w:pos="9062"/>
        </w:tabs>
        <w:rPr>
          <w:noProof/>
        </w:rPr>
      </w:pPr>
      <w:hyperlink w:anchor="_Toc9400062" w:history="1">
        <w:r w:rsidR="00AA3793" w:rsidRPr="00A20869">
          <w:rPr>
            <w:rStyle w:val="Lienhypertexte"/>
            <w:rFonts w:ascii="Cambria" w:hAnsi="Cambria"/>
            <w:noProof/>
          </w:rPr>
          <w:t>b.</w:t>
        </w:r>
        <w:r w:rsidR="00AA3793">
          <w:rPr>
            <w:noProof/>
          </w:rPr>
          <w:tab/>
        </w:r>
        <w:r w:rsidR="00AA3793" w:rsidRPr="00A20869">
          <w:rPr>
            <w:rStyle w:val="Lienhypertexte"/>
            <w:noProof/>
          </w:rPr>
          <w:t>La vue:</w:t>
        </w:r>
        <w:r w:rsidR="00AA3793">
          <w:rPr>
            <w:noProof/>
            <w:webHidden/>
          </w:rPr>
          <w:tab/>
        </w:r>
        <w:r w:rsidR="00AA3793">
          <w:rPr>
            <w:noProof/>
            <w:webHidden/>
          </w:rPr>
          <w:fldChar w:fldCharType="begin"/>
        </w:r>
        <w:r w:rsidR="00AA3793">
          <w:rPr>
            <w:noProof/>
            <w:webHidden/>
          </w:rPr>
          <w:instrText xml:space="preserve"> PAGEREF _Toc9400062 \h </w:instrText>
        </w:r>
        <w:r w:rsidR="00AA3793">
          <w:rPr>
            <w:noProof/>
            <w:webHidden/>
          </w:rPr>
        </w:r>
        <w:r w:rsidR="00AA3793">
          <w:rPr>
            <w:noProof/>
            <w:webHidden/>
          </w:rPr>
          <w:fldChar w:fldCharType="separate"/>
        </w:r>
        <w:r w:rsidR="00AA3793">
          <w:rPr>
            <w:noProof/>
            <w:webHidden/>
          </w:rPr>
          <w:t>45</w:t>
        </w:r>
        <w:r w:rsidR="00AA3793">
          <w:rPr>
            <w:noProof/>
            <w:webHidden/>
          </w:rPr>
          <w:fldChar w:fldCharType="end"/>
        </w:r>
      </w:hyperlink>
    </w:p>
    <w:p w:rsidR="00AA3793" w:rsidRDefault="00BF6DD5">
      <w:pPr>
        <w:pStyle w:val="TM5"/>
        <w:tabs>
          <w:tab w:val="left" w:pos="1320"/>
          <w:tab w:val="right" w:leader="dot" w:pos="9062"/>
        </w:tabs>
        <w:rPr>
          <w:noProof/>
        </w:rPr>
      </w:pPr>
      <w:hyperlink w:anchor="_Toc9400063" w:history="1">
        <w:r w:rsidR="00AA3793" w:rsidRPr="00A20869">
          <w:rPr>
            <w:rStyle w:val="Lienhypertexte"/>
            <w:rFonts w:ascii="Cambria" w:hAnsi="Cambria"/>
            <w:noProof/>
          </w:rPr>
          <w:t>c.</w:t>
        </w:r>
        <w:r w:rsidR="00AA3793">
          <w:rPr>
            <w:noProof/>
          </w:rPr>
          <w:tab/>
        </w:r>
        <w:r w:rsidR="00AA3793" w:rsidRPr="00A20869">
          <w:rPr>
            <w:rStyle w:val="Lienhypertexte"/>
            <w:noProof/>
          </w:rPr>
          <w:t>Le contrôleur:</w:t>
        </w:r>
        <w:r w:rsidR="00AA3793">
          <w:rPr>
            <w:noProof/>
            <w:webHidden/>
          </w:rPr>
          <w:tab/>
        </w:r>
        <w:r w:rsidR="00AA3793">
          <w:rPr>
            <w:noProof/>
            <w:webHidden/>
          </w:rPr>
          <w:fldChar w:fldCharType="begin"/>
        </w:r>
        <w:r w:rsidR="00AA3793">
          <w:rPr>
            <w:noProof/>
            <w:webHidden/>
          </w:rPr>
          <w:instrText xml:space="preserve"> PAGEREF _Toc9400063 \h </w:instrText>
        </w:r>
        <w:r w:rsidR="00AA3793">
          <w:rPr>
            <w:noProof/>
            <w:webHidden/>
          </w:rPr>
        </w:r>
        <w:r w:rsidR="00AA3793">
          <w:rPr>
            <w:noProof/>
            <w:webHidden/>
          </w:rPr>
          <w:fldChar w:fldCharType="separate"/>
        </w:r>
        <w:r w:rsidR="00AA3793">
          <w:rPr>
            <w:noProof/>
            <w:webHidden/>
          </w:rPr>
          <w:t>46</w:t>
        </w:r>
        <w:r w:rsidR="00AA3793">
          <w:rPr>
            <w:noProof/>
            <w:webHidden/>
          </w:rPr>
          <w:fldChar w:fldCharType="end"/>
        </w:r>
      </w:hyperlink>
    </w:p>
    <w:p w:rsidR="00AA3793" w:rsidRDefault="00BF6DD5">
      <w:pPr>
        <w:pStyle w:val="TM4"/>
        <w:tabs>
          <w:tab w:val="left" w:pos="1100"/>
          <w:tab w:val="right" w:leader="dot" w:pos="9062"/>
        </w:tabs>
        <w:rPr>
          <w:noProof/>
        </w:rPr>
      </w:pPr>
      <w:hyperlink w:anchor="_Toc9400064" w:history="1">
        <w:r w:rsidR="00AA3793" w:rsidRPr="00A20869">
          <w:rPr>
            <w:rStyle w:val="Lienhypertexte"/>
            <w:rFonts w:ascii="Cambria" w:hAnsi="Cambria"/>
            <w:noProof/>
          </w:rPr>
          <w:t>5.</w:t>
        </w:r>
        <w:r w:rsidR="00AA3793">
          <w:rPr>
            <w:noProof/>
          </w:rPr>
          <w:tab/>
        </w:r>
        <w:r w:rsidR="00AA3793" w:rsidRPr="00A20869">
          <w:rPr>
            <w:rStyle w:val="Lienhypertexte"/>
            <w:noProof/>
          </w:rPr>
          <w:t>LANGAGES DE PROGRAMMATIONS</w:t>
        </w:r>
        <w:r w:rsidR="00AA3793">
          <w:rPr>
            <w:noProof/>
            <w:webHidden/>
          </w:rPr>
          <w:tab/>
        </w:r>
        <w:r w:rsidR="00AA3793">
          <w:rPr>
            <w:noProof/>
            <w:webHidden/>
          </w:rPr>
          <w:fldChar w:fldCharType="begin"/>
        </w:r>
        <w:r w:rsidR="00AA3793">
          <w:rPr>
            <w:noProof/>
            <w:webHidden/>
          </w:rPr>
          <w:instrText xml:space="preserve"> PAGEREF _Toc9400064 \h </w:instrText>
        </w:r>
        <w:r w:rsidR="00AA3793">
          <w:rPr>
            <w:noProof/>
            <w:webHidden/>
          </w:rPr>
        </w:r>
        <w:r w:rsidR="00AA3793">
          <w:rPr>
            <w:noProof/>
            <w:webHidden/>
          </w:rPr>
          <w:fldChar w:fldCharType="separate"/>
        </w:r>
        <w:r w:rsidR="00AA3793">
          <w:rPr>
            <w:noProof/>
            <w:webHidden/>
          </w:rPr>
          <w:t>46</w:t>
        </w:r>
        <w:r w:rsidR="00AA3793">
          <w:rPr>
            <w:noProof/>
            <w:webHidden/>
          </w:rPr>
          <w:fldChar w:fldCharType="end"/>
        </w:r>
      </w:hyperlink>
    </w:p>
    <w:p w:rsidR="00AA3793" w:rsidRDefault="00BF6DD5">
      <w:pPr>
        <w:pStyle w:val="TM5"/>
        <w:tabs>
          <w:tab w:val="left" w:pos="1320"/>
          <w:tab w:val="right" w:leader="dot" w:pos="9062"/>
        </w:tabs>
        <w:rPr>
          <w:noProof/>
        </w:rPr>
      </w:pPr>
      <w:hyperlink w:anchor="_Toc9400065" w:history="1">
        <w:r w:rsidR="00AA3793" w:rsidRPr="00A20869">
          <w:rPr>
            <w:rStyle w:val="Lienhypertexte"/>
            <w:rFonts w:ascii="Cambria" w:hAnsi="Cambria"/>
            <w:noProof/>
            <w:lang w:val="de-DE"/>
          </w:rPr>
          <w:t>a.</w:t>
        </w:r>
        <w:r w:rsidR="00AA3793">
          <w:rPr>
            <w:noProof/>
          </w:rPr>
          <w:tab/>
        </w:r>
        <w:r w:rsidR="00AA3793" w:rsidRPr="00A20869">
          <w:rPr>
            <w:rStyle w:val="Lienhypertexte"/>
            <w:noProof/>
            <w:lang w:val="de-DE"/>
          </w:rPr>
          <w:t>HyperText Markup Langage (H.T.M.L)</w:t>
        </w:r>
        <w:r w:rsidR="00AA3793">
          <w:rPr>
            <w:noProof/>
            <w:webHidden/>
          </w:rPr>
          <w:tab/>
        </w:r>
        <w:r w:rsidR="00AA3793">
          <w:rPr>
            <w:noProof/>
            <w:webHidden/>
          </w:rPr>
          <w:fldChar w:fldCharType="begin"/>
        </w:r>
        <w:r w:rsidR="00AA3793">
          <w:rPr>
            <w:noProof/>
            <w:webHidden/>
          </w:rPr>
          <w:instrText xml:space="preserve"> PAGEREF _Toc9400065 \h </w:instrText>
        </w:r>
        <w:r w:rsidR="00AA3793">
          <w:rPr>
            <w:noProof/>
            <w:webHidden/>
          </w:rPr>
        </w:r>
        <w:r w:rsidR="00AA3793">
          <w:rPr>
            <w:noProof/>
            <w:webHidden/>
          </w:rPr>
          <w:fldChar w:fldCharType="separate"/>
        </w:r>
        <w:r w:rsidR="00AA3793">
          <w:rPr>
            <w:noProof/>
            <w:webHidden/>
          </w:rPr>
          <w:t>46</w:t>
        </w:r>
        <w:r w:rsidR="00AA3793">
          <w:rPr>
            <w:noProof/>
            <w:webHidden/>
          </w:rPr>
          <w:fldChar w:fldCharType="end"/>
        </w:r>
      </w:hyperlink>
    </w:p>
    <w:p w:rsidR="00AA3793" w:rsidRDefault="00BF6DD5">
      <w:pPr>
        <w:pStyle w:val="TM5"/>
        <w:tabs>
          <w:tab w:val="left" w:pos="1320"/>
          <w:tab w:val="right" w:leader="dot" w:pos="9062"/>
        </w:tabs>
        <w:rPr>
          <w:noProof/>
        </w:rPr>
      </w:pPr>
      <w:hyperlink w:anchor="_Toc9400066" w:history="1">
        <w:r w:rsidR="00AA3793" w:rsidRPr="00A20869">
          <w:rPr>
            <w:rStyle w:val="Lienhypertexte"/>
            <w:rFonts w:ascii="Cambria" w:hAnsi="Cambria"/>
            <w:noProof/>
            <w:lang w:val="de-DE"/>
          </w:rPr>
          <w:t>b.</w:t>
        </w:r>
        <w:r w:rsidR="00AA3793">
          <w:rPr>
            <w:noProof/>
          </w:rPr>
          <w:tab/>
        </w:r>
        <w:r w:rsidR="00AA3793" w:rsidRPr="00A20869">
          <w:rPr>
            <w:rStyle w:val="Lienhypertexte"/>
            <w:noProof/>
            <w:lang w:val="de-DE"/>
          </w:rPr>
          <w:t>Définition</w:t>
        </w:r>
        <w:r w:rsidR="00AA3793">
          <w:rPr>
            <w:noProof/>
            <w:webHidden/>
          </w:rPr>
          <w:tab/>
        </w:r>
        <w:r w:rsidR="00AA3793">
          <w:rPr>
            <w:noProof/>
            <w:webHidden/>
          </w:rPr>
          <w:fldChar w:fldCharType="begin"/>
        </w:r>
        <w:r w:rsidR="00AA3793">
          <w:rPr>
            <w:noProof/>
            <w:webHidden/>
          </w:rPr>
          <w:instrText xml:space="preserve"> PAGEREF _Toc9400066 \h </w:instrText>
        </w:r>
        <w:r w:rsidR="00AA3793">
          <w:rPr>
            <w:noProof/>
            <w:webHidden/>
          </w:rPr>
        </w:r>
        <w:r w:rsidR="00AA3793">
          <w:rPr>
            <w:noProof/>
            <w:webHidden/>
          </w:rPr>
          <w:fldChar w:fldCharType="separate"/>
        </w:r>
        <w:r w:rsidR="00AA3793">
          <w:rPr>
            <w:noProof/>
            <w:webHidden/>
          </w:rPr>
          <w:t>47</w:t>
        </w:r>
        <w:r w:rsidR="00AA3793">
          <w:rPr>
            <w:noProof/>
            <w:webHidden/>
          </w:rPr>
          <w:fldChar w:fldCharType="end"/>
        </w:r>
      </w:hyperlink>
    </w:p>
    <w:p w:rsidR="00AA3793" w:rsidRDefault="00BF6DD5">
      <w:pPr>
        <w:pStyle w:val="TM5"/>
        <w:tabs>
          <w:tab w:val="left" w:pos="1320"/>
          <w:tab w:val="right" w:leader="dot" w:pos="9062"/>
        </w:tabs>
        <w:rPr>
          <w:noProof/>
        </w:rPr>
      </w:pPr>
      <w:hyperlink w:anchor="_Toc9400067" w:history="1">
        <w:r w:rsidR="00AA3793" w:rsidRPr="00A20869">
          <w:rPr>
            <w:rStyle w:val="Lienhypertexte"/>
            <w:rFonts w:ascii="Cambria" w:hAnsi="Cambria"/>
            <w:noProof/>
          </w:rPr>
          <w:t>c.</w:t>
        </w:r>
        <w:r w:rsidR="00AA3793">
          <w:rPr>
            <w:noProof/>
          </w:rPr>
          <w:tab/>
        </w:r>
        <w:r w:rsidR="00AA3793" w:rsidRPr="00A20869">
          <w:rPr>
            <w:rStyle w:val="Lienhypertexte"/>
            <w:noProof/>
          </w:rPr>
          <w:t>Structure et syntaxe</w:t>
        </w:r>
        <w:r w:rsidR="00AA3793">
          <w:rPr>
            <w:noProof/>
            <w:webHidden/>
          </w:rPr>
          <w:tab/>
        </w:r>
        <w:r w:rsidR="00AA3793">
          <w:rPr>
            <w:noProof/>
            <w:webHidden/>
          </w:rPr>
          <w:fldChar w:fldCharType="begin"/>
        </w:r>
        <w:r w:rsidR="00AA3793">
          <w:rPr>
            <w:noProof/>
            <w:webHidden/>
          </w:rPr>
          <w:instrText xml:space="preserve"> PAGEREF _Toc9400067 \h </w:instrText>
        </w:r>
        <w:r w:rsidR="00AA3793">
          <w:rPr>
            <w:noProof/>
            <w:webHidden/>
          </w:rPr>
        </w:r>
        <w:r w:rsidR="00AA3793">
          <w:rPr>
            <w:noProof/>
            <w:webHidden/>
          </w:rPr>
          <w:fldChar w:fldCharType="separate"/>
        </w:r>
        <w:r w:rsidR="00AA3793">
          <w:rPr>
            <w:noProof/>
            <w:webHidden/>
          </w:rPr>
          <w:t>47</w:t>
        </w:r>
        <w:r w:rsidR="00AA3793">
          <w:rPr>
            <w:noProof/>
            <w:webHidden/>
          </w:rPr>
          <w:fldChar w:fldCharType="end"/>
        </w:r>
      </w:hyperlink>
    </w:p>
    <w:p w:rsidR="00AA3793" w:rsidRDefault="00BF6DD5">
      <w:pPr>
        <w:pStyle w:val="TM4"/>
        <w:tabs>
          <w:tab w:val="left" w:pos="1100"/>
          <w:tab w:val="right" w:leader="dot" w:pos="9062"/>
        </w:tabs>
        <w:rPr>
          <w:noProof/>
        </w:rPr>
      </w:pPr>
      <w:hyperlink w:anchor="_Toc9400068" w:history="1">
        <w:r w:rsidR="00AA3793" w:rsidRPr="00A20869">
          <w:rPr>
            <w:rStyle w:val="Lienhypertexte"/>
            <w:rFonts w:ascii="Cambria" w:hAnsi="Cambria"/>
            <w:noProof/>
          </w:rPr>
          <w:t>6.</w:t>
        </w:r>
        <w:r w:rsidR="00AA3793">
          <w:rPr>
            <w:noProof/>
          </w:rPr>
          <w:tab/>
        </w:r>
        <w:r w:rsidR="00AA3793" w:rsidRPr="00A20869">
          <w:rPr>
            <w:rStyle w:val="Lienhypertexte"/>
            <w:noProof/>
          </w:rPr>
          <w:t>TYPESCRIPT</w:t>
        </w:r>
        <w:r w:rsidR="00AA3793">
          <w:rPr>
            <w:noProof/>
            <w:webHidden/>
          </w:rPr>
          <w:tab/>
        </w:r>
        <w:r w:rsidR="00AA3793">
          <w:rPr>
            <w:noProof/>
            <w:webHidden/>
          </w:rPr>
          <w:fldChar w:fldCharType="begin"/>
        </w:r>
        <w:r w:rsidR="00AA3793">
          <w:rPr>
            <w:noProof/>
            <w:webHidden/>
          </w:rPr>
          <w:instrText xml:space="preserve"> PAGEREF _Toc9400068 \h </w:instrText>
        </w:r>
        <w:r w:rsidR="00AA3793">
          <w:rPr>
            <w:noProof/>
            <w:webHidden/>
          </w:rPr>
        </w:r>
        <w:r w:rsidR="00AA3793">
          <w:rPr>
            <w:noProof/>
            <w:webHidden/>
          </w:rPr>
          <w:fldChar w:fldCharType="separate"/>
        </w:r>
        <w:r w:rsidR="00AA3793">
          <w:rPr>
            <w:noProof/>
            <w:webHidden/>
          </w:rPr>
          <w:t>48</w:t>
        </w:r>
        <w:r w:rsidR="00AA3793">
          <w:rPr>
            <w:noProof/>
            <w:webHidden/>
          </w:rPr>
          <w:fldChar w:fldCharType="end"/>
        </w:r>
      </w:hyperlink>
    </w:p>
    <w:p w:rsidR="00AA3793" w:rsidRDefault="00BF6DD5">
      <w:pPr>
        <w:pStyle w:val="TM5"/>
        <w:tabs>
          <w:tab w:val="left" w:pos="1320"/>
          <w:tab w:val="right" w:leader="dot" w:pos="9062"/>
        </w:tabs>
        <w:rPr>
          <w:noProof/>
        </w:rPr>
      </w:pPr>
      <w:hyperlink w:anchor="_Toc9400069" w:history="1">
        <w:r w:rsidR="00AA3793" w:rsidRPr="00A20869">
          <w:rPr>
            <w:rStyle w:val="Lienhypertexte"/>
            <w:rFonts w:ascii="Cambria" w:hAnsi="Cambria"/>
            <w:noProof/>
          </w:rPr>
          <w:t>a.</w:t>
        </w:r>
        <w:r w:rsidR="00AA3793">
          <w:rPr>
            <w:noProof/>
          </w:rPr>
          <w:tab/>
        </w:r>
        <w:r w:rsidR="00AA3793" w:rsidRPr="00A20869">
          <w:rPr>
            <w:rStyle w:val="Lienhypertexte"/>
            <w:noProof/>
          </w:rPr>
          <w:t>Présentation</w:t>
        </w:r>
        <w:r w:rsidR="00AA3793">
          <w:rPr>
            <w:noProof/>
            <w:webHidden/>
          </w:rPr>
          <w:tab/>
        </w:r>
        <w:r w:rsidR="00AA3793">
          <w:rPr>
            <w:noProof/>
            <w:webHidden/>
          </w:rPr>
          <w:fldChar w:fldCharType="begin"/>
        </w:r>
        <w:r w:rsidR="00AA3793">
          <w:rPr>
            <w:noProof/>
            <w:webHidden/>
          </w:rPr>
          <w:instrText xml:space="preserve"> PAGEREF _Toc9400069 \h </w:instrText>
        </w:r>
        <w:r w:rsidR="00AA3793">
          <w:rPr>
            <w:noProof/>
            <w:webHidden/>
          </w:rPr>
        </w:r>
        <w:r w:rsidR="00AA3793">
          <w:rPr>
            <w:noProof/>
            <w:webHidden/>
          </w:rPr>
          <w:fldChar w:fldCharType="separate"/>
        </w:r>
        <w:r w:rsidR="00AA3793">
          <w:rPr>
            <w:noProof/>
            <w:webHidden/>
          </w:rPr>
          <w:t>48</w:t>
        </w:r>
        <w:r w:rsidR="00AA3793">
          <w:rPr>
            <w:noProof/>
            <w:webHidden/>
          </w:rPr>
          <w:fldChar w:fldCharType="end"/>
        </w:r>
      </w:hyperlink>
    </w:p>
    <w:p w:rsidR="00AA3793" w:rsidRDefault="00BF6DD5">
      <w:pPr>
        <w:pStyle w:val="TM5"/>
        <w:tabs>
          <w:tab w:val="left" w:pos="1320"/>
          <w:tab w:val="right" w:leader="dot" w:pos="9062"/>
        </w:tabs>
        <w:rPr>
          <w:noProof/>
        </w:rPr>
      </w:pPr>
      <w:hyperlink w:anchor="_Toc9400070" w:history="1">
        <w:r w:rsidR="00AA3793" w:rsidRPr="00A20869">
          <w:rPr>
            <w:rStyle w:val="Lienhypertexte"/>
            <w:rFonts w:ascii="Cambria" w:hAnsi="Cambria"/>
            <w:noProof/>
          </w:rPr>
          <w:t>b.</w:t>
        </w:r>
        <w:r w:rsidR="00AA3793">
          <w:rPr>
            <w:noProof/>
          </w:rPr>
          <w:tab/>
        </w:r>
        <w:r w:rsidR="00AA3793" w:rsidRPr="00A20869">
          <w:rPr>
            <w:rStyle w:val="Lienhypertexte"/>
            <w:noProof/>
          </w:rPr>
          <w:t>SCSS  ou SASS:</w:t>
        </w:r>
        <w:r w:rsidR="00AA3793">
          <w:rPr>
            <w:noProof/>
            <w:webHidden/>
          </w:rPr>
          <w:tab/>
        </w:r>
        <w:r w:rsidR="00AA3793">
          <w:rPr>
            <w:noProof/>
            <w:webHidden/>
          </w:rPr>
          <w:fldChar w:fldCharType="begin"/>
        </w:r>
        <w:r w:rsidR="00AA3793">
          <w:rPr>
            <w:noProof/>
            <w:webHidden/>
          </w:rPr>
          <w:instrText xml:space="preserve"> PAGEREF _Toc9400070 \h </w:instrText>
        </w:r>
        <w:r w:rsidR="00AA3793">
          <w:rPr>
            <w:noProof/>
            <w:webHidden/>
          </w:rPr>
        </w:r>
        <w:r w:rsidR="00AA3793">
          <w:rPr>
            <w:noProof/>
            <w:webHidden/>
          </w:rPr>
          <w:fldChar w:fldCharType="separate"/>
        </w:r>
        <w:r w:rsidR="00AA3793">
          <w:rPr>
            <w:noProof/>
            <w:webHidden/>
          </w:rPr>
          <w:t>50</w:t>
        </w:r>
        <w:r w:rsidR="00AA3793">
          <w:rPr>
            <w:noProof/>
            <w:webHidden/>
          </w:rPr>
          <w:fldChar w:fldCharType="end"/>
        </w:r>
      </w:hyperlink>
    </w:p>
    <w:p w:rsidR="00AA3793" w:rsidRDefault="00BF6DD5">
      <w:pPr>
        <w:pStyle w:val="TM3"/>
        <w:tabs>
          <w:tab w:val="left" w:pos="880"/>
          <w:tab w:val="right" w:leader="dot" w:pos="9062"/>
        </w:tabs>
        <w:rPr>
          <w:noProof/>
        </w:rPr>
      </w:pPr>
      <w:hyperlink w:anchor="_Toc9400071" w:history="1">
        <w:r w:rsidR="00AA3793" w:rsidRPr="00A20869">
          <w:rPr>
            <w:rStyle w:val="Lienhypertexte"/>
            <w:rFonts w:ascii="Cambria" w:hAnsi="Cambria"/>
            <w:noProof/>
          </w:rPr>
          <w:t>B.</w:t>
        </w:r>
        <w:r w:rsidR="00AA3793">
          <w:rPr>
            <w:noProof/>
          </w:rPr>
          <w:tab/>
        </w:r>
        <w:r w:rsidR="00AA3793" w:rsidRPr="00A20869">
          <w:rPr>
            <w:rStyle w:val="Lienhypertexte"/>
            <w:noProof/>
          </w:rPr>
          <w:t>FIREBASE</w:t>
        </w:r>
        <w:r w:rsidR="00AA3793">
          <w:rPr>
            <w:noProof/>
            <w:webHidden/>
          </w:rPr>
          <w:tab/>
        </w:r>
        <w:r w:rsidR="00AA3793">
          <w:rPr>
            <w:noProof/>
            <w:webHidden/>
          </w:rPr>
          <w:fldChar w:fldCharType="begin"/>
        </w:r>
        <w:r w:rsidR="00AA3793">
          <w:rPr>
            <w:noProof/>
            <w:webHidden/>
          </w:rPr>
          <w:instrText xml:space="preserve"> PAGEREF _Toc9400071 \h </w:instrText>
        </w:r>
        <w:r w:rsidR="00AA3793">
          <w:rPr>
            <w:noProof/>
            <w:webHidden/>
          </w:rPr>
        </w:r>
        <w:r w:rsidR="00AA3793">
          <w:rPr>
            <w:noProof/>
            <w:webHidden/>
          </w:rPr>
          <w:fldChar w:fldCharType="separate"/>
        </w:r>
        <w:r w:rsidR="00AA3793">
          <w:rPr>
            <w:noProof/>
            <w:webHidden/>
          </w:rPr>
          <w:t>51</w:t>
        </w:r>
        <w:r w:rsidR="00AA3793">
          <w:rPr>
            <w:noProof/>
            <w:webHidden/>
          </w:rPr>
          <w:fldChar w:fldCharType="end"/>
        </w:r>
      </w:hyperlink>
    </w:p>
    <w:p w:rsidR="00AA3793" w:rsidRDefault="00BF6DD5">
      <w:pPr>
        <w:pStyle w:val="TM4"/>
        <w:tabs>
          <w:tab w:val="left" w:pos="1100"/>
          <w:tab w:val="right" w:leader="dot" w:pos="9062"/>
        </w:tabs>
        <w:rPr>
          <w:noProof/>
        </w:rPr>
      </w:pPr>
      <w:hyperlink w:anchor="_Toc9400072" w:history="1">
        <w:r w:rsidR="00AA3793" w:rsidRPr="00A20869">
          <w:rPr>
            <w:rStyle w:val="Lienhypertexte"/>
            <w:rFonts w:ascii="Cambria" w:hAnsi="Cambria"/>
            <w:noProof/>
          </w:rPr>
          <w:t>1.</w:t>
        </w:r>
        <w:r w:rsidR="00AA3793">
          <w:rPr>
            <w:noProof/>
          </w:rPr>
          <w:tab/>
        </w:r>
        <w:r w:rsidR="00AA3793" w:rsidRPr="00A20869">
          <w:rPr>
            <w:rStyle w:val="Lienhypertexte"/>
            <w:noProof/>
          </w:rPr>
          <w:t>Logo</w:t>
        </w:r>
        <w:r w:rsidR="00AA3793">
          <w:rPr>
            <w:noProof/>
            <w:webHidden/>
          </w:rPr>
          <w:tab/>
        </w:r>
        <w:r w:rsidR="00AA3793">
          <w:rPr>
            <w:noProof/>
            <w:webHidden/>
          </w:rPr>
          <w:fldChar w:fldCharType="begin"/>
        </w:r>
        <w:r w:rsidR="00AA3793">
          <w:rPr>
            <w:noProof/>
            <w:webHidden/>
          </w:rPr>
          <w:instrText xml:space="preserve"> PAGEREF _Toc9400072 \h </w:instrText>
        </w:r>
        <w:r w:rsidR="00AA3793">
          <w:rPr>
            <w:noProof/>
            <w:webHidden/>
          </w:rPr>
        </w:r>
        <w:r w:rsidR="00AA3793">
          <w:rPr>
            <w:noProof/>
            <w:webHidden/>
          </w:rPr>
          <w:fldChar w:fldCharType="separate"/>
        </w:r>
        <w:r w:rsidR="00AA3793">
          <w:rPr>
            <w:noProof/>
            <w:webHidden/>
          </w:rPr>
          <w:t>51</w:t>
        </w:r>
        <w:r w:rsidR="00AA3793">
          <w:rPr>
            <w:noProof/>
            <w:webHidden/>
          </w:rPr>
          <w:fldChar w:fldCharType="end"/>
        </w:r>
      </w:hyperlink>
    </w:p>
    <w:p w:rsidR="00AA3793" w:rsidRDefault="00BF6DD5">
      <w:pPr>
        <w:pStyle w:val="TM4"/>
        <w:tabs>
          <w:tab w:val="left" w:pos="1100"/>
          <w:tab w:val="right" w:leader="dot" w:pos="9062"/>
        </w:tabs>
        <w:rPr>
          <w:noProof/>
        </w:rPr>
      </w:pPr>
      <w:hyperlink w:anchor="_Toc9400073" w:history="1">
        <w:r w:rsidR="00AA3793" w:rsidRPr="00A20869">
          <w:rPr>
            <w:rStyle w:val="Lienhypertexte"/>
            <w:rFonts w:ascii="Cambria" w:hAnsi="Cambria"/>
            <w:noProof/>
          </w:rPr>
          <w:t>2.</w:t>
        </w:r>
        <w:r w:rsidR="00AA3793">
          <w:rPr>
            <w:noProof/>
          </w:rPr>
          <w:tab/>
        </w:r>
        <w:r w:rsidR="00AA3793" w:rsidRPr="00A20869">
          <w:rPr>
            <w:rStyle w:val="Lienhypertexte"/>
            <w:noProof/>
          </w:rPr>
          <w:t>Définition</w:t>
        </w:r>
        <w:r w:rsidR="00AA3793">
          <w:rPr>
            <w:noProof/>
            <w:webHidden/>
          </w:rPr>
          <w:tab/>
        </w:r>
        <w:r w:rsidR="00AA3793">
          <w:rPr>
            <w:noProof/>
            <w:webHidden/>
          </w:rPr>
          <w:fldChar w:fldCharType="begin"/>
        </w:r>
        <w:r w:rsidR="00AA3793">
          <w:rPr>
            <w:noProof/>
            <w:webHidden/>
          </w:rPr>
          <w:instrText xml:space="preserve"> PAGEREF _Toc9400073 \h </w:instrText>
        </w:r>
        <w:r w:rsidR="00AA3793">
          <w:rPr>
            <w:noProof/>
            <w:webHidden/>
          </w:rPr>
        </w:r>
        <w:r w:rsidR="00AA3793">
          <w:rPr>
            <w:noProof/>
            <w:webHidden/>
          </w:rPr>
          <w:fldChar w:fldCharType="separate"/>
        </w:r>
        <w:r w:rsidR="00AA3793">
          <w:rPr>
            <w:noProof/>
            <w:webHidden/>
          </w:rPr>
          <w:t>51</w:t>
        </w:r>
        <w:r w:rsidR="00AA3793">
          <w:rPr>
            <w:noProof/>
            <w:webHidden/>
          </w:rPr>
          <w:fldChar w:fldCharType="end"/>
        </w:r>
      </w:hyperlink>
    </w:p>
    <w:p w:rsidR="00AA3793" w:rsidRDefault="00BF6DD5">
      <w:pPr>
        <w:pStyle w:val="TM4"/>
        <w:tabs>
          <w:tab w:val="left" w:pos="1100"/>
          <w:tab w:val="right" w:leader="dot" w:pos="9062"/>
        </w:tabs>
        <w:rPr>
          <w:noProof/>
        </w:rPr>
      </w:pPr>
      <w:hyperlink w:anchor="_Toc9400074" w:history="1">
        <w:r w:rsidR="00AA3793" w:rsidRPr="00A20869">
          <w:rPr>
            <w:rStyle w:val="Lienhypertexte"/>
            <w:rFonts w:ascii="Cambria" w:hAnsi="Cambria"/>
            <w:noProof/>
          </w:rPr>
          <w:t>3.</w:t>
        </w:r>
        <w:r w:rsidR="00AA3793">
          <w:rPr>
            <w:noProof/>
          </w:rPr>
          <w:tab/>
        </w:r>
        <w:r w:rsidR="00AA3793" w:rsidRPr="00A20869">
          <w:rPr>
            <w:rStyle w:val="Lienhypertexte"/>
            <w:noProof/>
          </w:rPr>
          <w:t>NoSQL</w:t>
        </w:r>
        <w:r w:rsidR="00AA3793">
          <w:rPr>
            <w:noProof/>
            <w:webHidden/>
          </w:rPr>
          <w:tab/>
        </w:r>
        <w:r w:rsidR="00AA3793">
          <w:rPr>
            <w:noProof/>
            <w:webHidden/>
          </w:rPr>
          <w:fldChar w:fldCharType="begin"/>
        </w:r>
        <w:r w:rsidR="00AA3793">
          <w:rPr>
            <w:noProof/>
            <w:webHidden/>
          </w:rPr>
          <w:instrText xml:space="preserve"> PAGEREF _Toc9400074 \h </w:instrText>
        </w:r>
        <w:r w:rsidR="00AA3793">
          <w:rPr>
            <w:noProof/>
            <w:webHidden/>
          </w:rPr>
        </w:r>
        <w:r w:rsidR="00AA3793">
          <w:rPr>
            <w:noProof/>
            <w:webHidden/>
          </w:rPr>
          <w:fldChar w:fldCharType="separate"/>
        </w:r>
        <w:r w:rsidR="00AA3793">
          <w:rPr>
            <w:noProof/>
            <w:webHidden/>
          </w:rPr>
          <w:t>52</w:t>
        </w:r>
        <w:r w:rsidR="00AA3793">
          <w:rPr>
            <w:noProof/>
            <w:webHidden/>
          </w:rPr>
          <w:fldChar w:fldCharType="end"/>
        </w:r>
      </w:hyperlink>
    </w:p>
    <w:p w:rsidR="00AA3793" w:rsidRDefault="00BF6DD5">
      <w:pPr>
        <w:pStyle w:val="TM4"/>
        <w:tabs>
          <w:tab w:val="left" w:pos="1100"/>
          <w:tab w:val="right" w:leader="dot" w:pos="9062"/>
        </w:tabs>
        <w:rPr>
          <w:noProof/>
        </w:rPr>
      </w:pPr>
      <w:hyperlink w:anchor="_Toc9400075" w:history="1">
        <w:r w:rsidR="00AA3793" w:rsidRPr="00A20869">
          <w:rPr>
            <w:rStyle w:val="Lienhypertexte"/>
            <w:rFonts w:ascii="Cambria" w:hAnsi="Cambria"/>
            <w:noProof/>
          </w:rPr>
          <w:t>4.</w:t>
        </w:r>
        <w:r w:rsidR="00AA3793">
          <w:rPr>
            <w:noProof/>
          </w:rPr>
          <w:tab/>
        </w:r>
        <w:r w:rsidR="00AA3793" w:rsidRPr="00A20869">
          <w:rPr>
            <w:rStyle w:val="Lienhypertexte"/>
            <w:noProof/>
          </w:rPr>
          <w:t>Les services de Firebase</w:t>
        </w:r>
        <w:r w:rsidR="00AA3793">
          <w:rPr>
            <w:noProof/>
            <w:webHidden/>
          </w:rPr>
          <w:tab/>
        </w:r>
        <w:r w:rsidR="00AA3793">
          <w:rPr>
            <w:noProof/>
            <w:webHidden/>
          </w:rPr>
          <w:fldChar w:fldCharType="begin"/>
        </w:r>
        <w:r w:rsidR="00AA3793">
          <w:rPr>
            <w:noProof/>
            <w:webHidden/>
          </w:rPr>
          <w:instrText xml:space="preserve"> PAGEREF _Toc9400075 \h </w:instrText>
        </w:r>
        <w:r w:rsidR="00AA3793">
          <w:rPr>
            <w:noProof/>
            <w:webHidden/>
          </w:rPr>
        </w:r>
        <w:r w:rsidR="00AA3793">
          <w:rPr>
            <w:noProof/>
            <w:webHidden/>
          </w:rPr>
          <w:fldChar w:fldCharType="separate"/>
        </w:r>
        <w:r w:rsidR="00AA3793">
          <w:rPr>
            <w:noProof/>
            <w:webHidden/>
          </w:rPr>
          <w:t>52</w:t>
        </w:r>
        <w:r w:rsidR="00AA3793">
          <w:rPr>
            <w:noProof/>
            <w:webHidden/>
          </w:rPr>
          <w:fldChar w:fldCharType="end"/>
        </w:r>
      </w:hyperlink>
    </w:p>
    <w:p w:rsidR="00AA3793" w:rsidRDefault="00BF6DD5">
      <w:pPr>
        <w:pStyle w:val="TM3"/>
        <w:tabs>
          <w:tab w:val="left" w:pos="880"/>
          <w:tab w:val="right" w:leader="dot" w:pos="9062"/>
        </w:tabs>
        <w:rPr>
          <w:noProof/>
        </w:rPr>
      </w:pPr>
      <w:hyperlink w:anchor="_Toc9400076" w:history="1">
        <w:r w:rsidR="00AA3793" w:rsidRPr="00A20869">
          <w:rPr>
            <w:rStyle w:val="Lienhypertexte"/>
            <w:rFonts w:ascii="Cambria" w:hAnsi="Cambria"/>
            <w:noProof/>
          </w:rPr>
          <w:t>C.</w:t>
        </w:r>
        <w:r w:rsidR="00AA3793">
          <w:rPr>
            <w:noProof/>
          </w:rPr>
          <w:tab/>
        </w:r>
        <w:r w:rsidR="00AA3793" w:rsidRPr="00A20869">
          <w:rPr>
            <w:rStyle w:val="Lienhypertexte"/>
            <w:noProof/>
          </w:rPr>
          <w:t>API GOOGLE</w:t>
        </w:r>
        <w:r w:rsidR="00AA3793">
          <w:rPr>
            <w:noProof/>
            <w:webHidden/>
          </w:rPr>
          <w:tab/>
        </w:r>
        <w:r w:rsidR="00AA3793">
          <w:rPr>
            <w:noProof/>
            <w:webHidden/>
          </w:rPr>
          <w:fldChar w:fldCharType="begin"/>
        </w:r>
        <w:r w:rsidR="00AA3793">
          <w:rPr>
            <w:noProof/>
            <w:webHidden/>
          </w:rPr>
          <w:instrText xml:space="preserve"> PAGEREF _Toc9400076 \h </w:instrText>
        </w:r>
        <w:r w:rsidR="00AA3793">
          <w:rPr>
            <w:noProof/>
            <w:webHidden/>
          </w:rPr>
        </w:r>
        <w:r w:rsidR="00AA3793">
          <w:rPr>
            <w:noProof/>
            <w:webHidden/>
          </w:rPr>
          <w:fldChar w:fldCharType="separate"/>
        </w:r>
        <w:r w:rsidR="00AA3793">
          <w:rPr>
            <w:noProof/>
            <w:webHidden/>
          </w:rPr>
          <w:t>53</w:t>
        </w:r>
        <w:r w:rsidR="00AA3793">
          <w:rPr>
            <w:noProof/>
            <w:webHidden/>
          </w:rPr>
          <w:fldChar w:fldCharType="end"/>
        </w:r>
      </w:hyperlink>
    </w:p>
    <w:p w:rsidR="00AA3793" w:rsidRDefault="00BF6DD5">
      <w:pPr>
        <w:pStyle w:val="TM4"/>
        <w:tabs>
          <w:tab w:val="left" w:pos="1100"/>
          <w:tab w:val="right" w:leader="dot" w:pos="9062"/>
        </w:tabs>
        <w:rPr>
          <w:noProof/>
        </w:rPr>
      </w:pPr>
      <w:hyperlink w:anchor="_Toc9400077" w:history="1">
        <w:r w:rsidR="00AA3793" w:rsidRPr="00A20869">
          <w:rPr>
            <w:rStyle w:val="Lienhypertexte"/>
            <w:rFonts w:ascii="Cambria" w:hAnsi="Cambria"/>
            <w:noProof/>
          </w:rPr>
          <w:t>1.</w:t>
        </w:r>
        <w:r w:rsidR="00AA3793">
          <w:rPr>
            <w:noProof/>
          </w:rPr>
          <w:tab/>
        </w:r>
        <w:r w:rsidR="00AA3793" w:rsidRPr="00A20869">
          <w:rPr>
            <w:rStyle w:val="Lienhypertexte"/>
            <w:noProof/>
          </w:rPr>
          <w:t>Description d’une API</w:t>
        </w:r>
        <w:r w:rsidR="00AA3793">
          <w:rPr>
            <w:noProof/>
            <w:webHidden/>
          </w:rPr>
          <w:tab/>
        </w:r>
        <w:r w:rsidR="00AA3793">
          <w:rPr>
            <w:noProof/>
            <w:webHidden/>
          </w:rPr>
          <w:fldChar w:fldCharType="begin"/>
        </w:r>
        <w:r w:rsidR="00AA3793">
          <w:rPr>
            <w:noProof/>
            <w:webHidden/>
          </w:rPr>
          <w:instrText xml:space="preserve"> PAGEREF _Toc9400077 \h </w:instrText>
        </w:r>
        <w:r w:rsidR="00AA3793">
          <w:rPr>
            <w:noProof/>
            <w:webHidden/>
          </w:rPr>
        </w:r>
        <w:r w:rsidR="00AA3793">
          <w:rPr>
            <w:noProof/>
            <w:webHidden/>
          </w:rPr>
          <w:fldChar w:fldCharType="separate"/>
        </w:r>
        <w:r w:rsidR="00AA3793">
          <w:rPr>
            <w:noProof/>
            <w:webHidden/>
          </w:rPr>
          <w:t>53</w:t>
        </w:r>
        <w:r w:rsidR="00AA3793">
          <w:rPr>
            <w:noProof/>
            <w:webHidden/>
          </w:rPr>
          <w:fldChar w:fldCharType="end"/>
        </w:r>
      </w:hyperlink>
    </w:p>
    <w:p w:rsidR="00AA3793" w:rsidRDefault="00BF6DD5">
      <w:pPr>
        <w:pStyle w:val="TM4"/>
        <w:tabs>
          <w:tab w:val="left" w:pos="1100"/>
          <w:tab w:val="right" w:leader="dot" w:pos="9062"/>
        </w:tabs>
        <w:rPr>
          <w:noProof/>
        </w:rPr>
      </w:pPr>
      <w:hyperlink w:anchor="_Toc9400078" w:history="1">
        <w:r w:rsidR="00AA3793" w:rsidRPr="00A20869">
          <w:rPr>
            <w:rStyle w:val="Lienhypertexte"/>
            <w:rFonts w:ascii="Cambria" w:hAnsi="Cambria"/>
            <w:noProof/>
          </w:rPr>
          <w:t>2.</w:t>
        </w:r>
        <w:r w:rsidR="00AA3793">
          <w:rPr>
            <w:noProof/>
          </w:rPr>
          <w:tab/>
        </w:r>
        <w:r w:rsidR="00AA3793" w:rsidRPr="00A20869">
          <w:rPr>
            <w:rStyle w:val="Lienhypertexte"/>
            <w:noProof/>
          </w:rPr>
          <w:t>GOOGLE  MAPS PLATFORME</w:t>
        </w:r>
        <w:r w:rsidR="00AA3793">
          <w:rPr>
            <w:noProof/>
            <w:webHidden/>
          </w:rPr>
          <w:tab/>
        </w:r>
        <w:r w:rsidR="00AA3793">
          <w:rPr>
            <w:noProof/>
            <w:webHidden/>
          </w:rPr>
          <w:fldChar w:fldCharType="begin"/>
        </w:r>
        <w:r w:rsidR="00AA3793">
          <w:rPr>
            <w:noProof/>
            <w:webHidden/>
          </w:rPr>
          <w:instrText xml:space="preserve"> PAGEREF _Toc9400078 \h </w:instrText>
        </w:r>
        <w:r w:rsidR="00AA3793">
          <w:rPr>
            <w:noProof/>
            <w:webHidden/>
          </w:rPr>
        </w:r>
        <w:r w:rsidR="00AA3793">
          <w:rPr>
            <w:noProof/>
            <w:webHidden/>
          </w:rPr>
          <w:fldChar w:fldCharType="separate"/>
        </w:r>
        <w:r w:rsidR="00AA3793">
          <w:rPr>
            <w:noProof/>
            <w:webHidden/>
          </w:rPr>
          <w:t>53</w:t>
        </w:r>
        <w:r w:rsidR="00AA3793">
          <w:rPr>
            <w:noProof/>
            <w:webHidden/>
          </w:rPr>
          <w:fldChar w:fldCharType="end"/>
        </w:r>
      </w:hyperlink>
    </w:p>
    <w:p w:rsidR="00AA3793" w:rsidRDefault="00BF6DD5">
      <w:pPr>
        <w:pStyle w:val="TM5"/>
        <w:tabs>
          <w:tab w:val="left" w:pos="1320"/>
          <w:tab w:val="right" w:leader="dot" w:pos="9062"/>
        </w:tabs>
        <w:rPr>
          <w:noProof/>
        </w:rPr>
      </w:pPr>
      <w:hyperlink w:anchor="_Toc9400079" w:history="1">
        <w:r w:rsidR="00AA3793" w:rsidRPr="00A20869">
          <w:rPr>
            <w:rStyle w:val="Lienhypertexte"/>
            <w:rFonts w:ascii="Cambria" w:hAnsi="Cambria"/>
            <w:noProof/>
          </w:rPr>
          <w:t>a.</w:t>
        </w:r>
        <w:r w:rsidR="00AA3793">
          <w:rPr>
            <w:noProof/>
          </w:rPr>
          <w:tab/>
        </w:r>
        <w:r w:rsidR="00AA3793" w:rsidRPr="00A20869">
          <w:rPr>
            <w:rStyle w:val="Lienhypertexte"/>
            <w:noProof/>
          </w:rPr>
          <w:t>MAPS</w:t>
        </w:r>
        <w:r w:rsidR="00AA3793">
          <w:rPr>
            <w:noProof/>
            <w:webHidden/>
          </w:rPr>
          <w:tab/>
        </w:r>
        <w:r w:rsidR="00AA3793">
          <w:rPr>
            <w:noProof/>
            <w:webHidden/>
          </w:rPr>
          <w:fldChar w:fldCharType="begin"/>
        </w:r>
        <w:r w:rsidR="00AA3793">
          <w:rPr>
            <w:noProof/>
            <w:webHidden/>
          </w:rPr>
          <w:instrText xml:space="preserve"> PAGEREF _Toc9400079 \h </w:instrText>
        </w:r>
        <w:r w:rsidR="00AA3793">
          <w:rPr>
            <w:noProof/>
            <w:webHidden/>
          </w:rPr>
        </w:r>
        <w:r w:rsidR="00AA3793">
          <w:rPr>
            <w:noProof/>
            <w:webHidden/>
          </w:rPr>
          <w:fldChar w:fldCharType="separate"/>
        </w:r>
        <w:r w:rsidR="00AA3793">
          <w:rPr>
            <w:noProof/>
            <w:webHidden/>
          </w:rPr>
          <w:t>53</w:t>
        </w:r>
        <w:r w:rsidR="00AA3793">
          <w:rPr>
            <w:noProof/>
            <w:webHidden/>
          </w:rPr>
          <w:fldChar w:fldCharType="end"/>
        </w:r>
      </w:hyperlink>
    </w:p>
    <w:p w:rsidR="00AA3793" w:rsidRDefault="00BF6DD5">
      <w:pPr>
        <w:pStyle w:val="TM5"/>
        <w:tabs>
          <w:tab w:val="left" w:pos="1320"/>
          <w:tab w:val="right" w:leader="dot" w:pos="9062"/>
        </w:tabs>
        <w:rPr>
          <w:noProof/>
        </w:rPr>
      </w:pPr>
      <w:hyperlink w:anchor="_Toc9400080" w:history="1">
        <w:r w:rsidR="00AA3793" w:rsidRPr="00A20869">
          <w:rPr>
            <w:rStyle w:val="Lienhypertexte"/>
            <w:rFonts w:ascii="Cambria" w:hAnsi="Cambria"/>
            <w:noProof/>
          </w:rPr>
          <w:t>b.</w:t>
        </w:r>
        <w:r w:rsidR="00AA3793">
          <w:rPr>
            <w:noProof/>
          </w:rPr>
          <w:tab/>
        </w:r>
        <w:r w:rsidR="00AA3793" w:rsidRPr="00A20869">
          <w:rPr>
            <w:rStyle w:val="Lienhypertexte"/>
            <w:noProof/>
          </w:rPr>
          <w:t>ROUTES</w:t>
        </w:r>
        <w:r w:rsidR="00AA3793">
          <w:rPr>
            <w:noProof/>
            <w:webHidden/>
          </w:rPr>
          <w:tab/>
        </w:r>
        <w:r w:rsidR="00AA3793">
          <w:rPr>
            <w:noProof/>
            <w:webHidden/>
          </w:rPr>
          <w:fldChar w:fldCharType="begin"/>
        </w:r>
        <w:r w:rsidR="00AA3793">
          <w:rPr>
            <w:noProof/>
            <w:webHidden/>
          </w:rPr>
          <w:instrText xml:space="preserve"> PAGEREF _Toc9400080 \h </w:instrText>
        </w:r>
        <w:r w:rsidR="00AA3793">
          <w:rPr>
            <w:noProof/>
            <w:webHidden/>
          </w:rPr>
        </w:r>
        <w:r w:rsidR="00AA3793">
          <w:rPr>
            <w:noProof/>
            <w:webHidden/>
          </w:rPr>
          <w:fldChar w:fldCharType="separate"/>
        </w:r>
        <w:r w:rsidR="00AA3793">
          <w:rPr>
            <w:noProof/>
            <w:webHidden/>
          </w:rPr>
          <w:t>54</w:t>
        </w:r>
        <w:r w:rsidR="00AA3793">
          <w:rPr>
            <w:noProof/>
            <w:webHidden/>
          </w:rPr>
          <w:fldChar w:fldCharType="end"/>
        </w:r>
      </w:hyperlink>
    </w:p>
    <w:p w:rsidR="00AA3793" w:rsidRDefault="00BF6DD5">
      <w:pPr>
        <w:pStyle w:val="TM5"/>
        <w:tabs>
          <w:tab w:val="left" w:pos="1320"/>
          <w:tab w:val="right" w:leader="dot" w:pos="9062"/>
        </w:tabs>
        <w:rPr>
          <w:noProof/>
        </w:rPr>
      </w:pPr>
      <w:hyperlink w:anchor="_Toc9400081" w:history="1">
        <w:r w:rsidR="00AA3793" w:rsidRPr="00A20869">
          <w:rPr>
            <w:rStyle w:val="Lienhypertexte"/>
            <w:rFonts w:ascii="Cambria" w:hAnsi="Cambria"/>
            <w:noProof/>
          </w:rPr>
          <w:t>c.</w:t>
        </w:r>
        <w:r w:rsidR="00AA3793">
          <w:rPr>
            <w:noProof/>
          </w:rPr>
          <w:tab/>
        </w:r>
        <w:r w:rsidR="00AA3793" w:rsidRPr="00A20869">
          <w:rPr>
            <w:rStyle w:val="Lienhypertexte"/>
            <w:noProof/>
          </w:rPr>
          <w:t>PLACES</w:t>
        </w:r>
        <w:r w:rsidR="00AA3793">
          <w:rPr>
            <w:noProof/>
            <w:webHidden/>
          </w:rPr>
          <w:tab/>
        </w:r>
        <w:r w:rsidR="00AA3793">
          <w:rPr>
            <w:noProof/>
            <w:webHidden/>
          </w:rPr>
          <w:fldChar w:fldCharType="begin"/>
        </w:r>
        <w:r w:rsidR="00AA3793">
          <w:rPr>
            <w:noProof/>
            <w:webHidden/>
          </w:rPr>
          <w:instrText xml:space="preserve"> PAGEREF _Toc9400081 \h </w:instrText>
        </w:r>
        <w:r w:rsidR="00AA3793">
          <w:rPr>
            <w:noProof/>
            <w:webHidden/>
          </w:rPr>
        </w:r>
        <w:r w:rsidR="00AA3793">
          <w:rPr>
            <w:noProof/>
            <w:webHidden/>
          </w:rPr>
          <w:fldChar w:fldCharType="separate"/>
        </w:r>
        <w:r w:rsidR="00AA3793">
          <w:rPr>
            <w:noProof/>
            <w:webHidden/>
          </w:rPr>
          <w:t>54</w:t>
        </w:r>
        <w:r w:rsidR="00AA3793">
          <w:rPr>
            <w:noProof/>
            <w:webHidden/>
          </w:rPr>
          <w:fldChar w:fldCharType="end"/>
        </w:r>
      </w:hyperlink>
    </w:p>
    <w:p w:rsidR="00AA3793" w:rsidRDefault="00BF6DD5">
      <w:pPr>
        <w:pStyle w:val="TM3"/>
        <w:tabs>
          <w:tab w:val="left" w:pos="880"/>
          <w:tab w:val="right" w:leader="dot" w:pos="9062"/>
        </w:tabs>
        <w:rPr>
          <w:noProof/>
        </w:rPr>
      </w:pPr>
      <w:hyperlink w:anchor="_Toc9400082" w:history="1">
        <w:r w:rsidR="00AA3793" w:rsidRPr="00A20869">
          <w:rPr>
            <w:rStyle w:val="Lienhypertexte"/>
            <w:rFonts w:ascii="Cambria" w:hAnsi="Cambria"/>
            <w:noProof/>
          </w:rPr>
          <w:t>D.</w:t>
        </w:r>
        <w:r w:rsidR="00AA3793">
          <w:rPr>
            <w:noProof/>
          </w:rPr>
          <w:tab/>
        </w:r>
        <w:r w:rsidR="00AA3793" w:rsidRPr="00A20869">
          <w:rPr>
            <w:rStyle w:val="Lienhypertexte"/>
            <w:noProof/>
          </w:rPr>
          <w:t>ADOBE PHOTOSHOP</w:t>
        </w:r>
        <w:r w:rsidR="00AA3793">
          <w:rPr>
            <w:noProof/>
            <w:webHidden/>
          </w:rPr>
          <w:tab/>
        </w:r>
        <w:r w:rsidR="00AA3793">
          <w:rPr>
            <w:noProof/>
            <w:webHidden/>
          </w:rPr>
          <w:fldChar w:fldCharType="begin"/>
        </w:r>
        <w:r w:rsidR="00AA3793">
          <w:rPr>
            <w:noProof/>
            <w:webHidden/>
          </w:rPr>
          <w:instrText xml:space="preserve"> PAGEREF _Toc9400082 \h </w:instrText>
        </w:r>
        <w:r w:rsidR="00AA3793">
          <w:rPr>
            <w:noProof/>
            <w:webHidden/>
          </w:rPr>
        </w:r>
        <w:r w:rsidR="00AA3793">
          <w:rPr>
            <w:noProof/>
            <w:webHidden/>
          </w:rPr>
          <w:fldChar w:fldCharType="separate"/>
        </w:r>
        <w:r w:rsidR="00AA3793">
          <w:rPr>
            <w:noProof/>
            <w:webHidden/>
          </w:rPr>
          <w:t>55</w:t>
        </w:r>
        <w:r w:rsidR="00AA3793">
          <w:rPr>
            <w:noProof/>
            <w:webHidden/>
          </w:rPr>
          <w:fldChar w:fldCharType="end"/>
        </w:r>
      </w:hyperlink>
    </w:p>
    <w:p w:rsidR="00AA3793" w:rsidRDefault="00BF6DD5">
      <w:pPr>
        <w:pStyle w:val="TM3"/>
        <w:tabs>
          <w:tab w:val="left" w:pos="880"/>
          <w:tab w:val="right" w:leader="dot" w:pos="9062"/>
        </w:tabs>
        <w:rPr>
          <w:noProof/>
        </w:rPr>
      </w:pPr>
      <w:hyperlink w:anchor="_Toc9400083" w:history="1">
        <w:r w:rsidR="00AA3793" w:rsidRPr="00A20869">
          <w:rPr>
            <w:rStyle w:val="Lienhypertexte"/>
            <w:rFonts w:ascii="Cambria" w:hAnsi="Cambria"/>
            <w:noProof/>
          </w:rPr>
          <w:t>E.</w:t>
        </w:r>
        <w:r w:rsidR="00AA3793">
          <w:rPr>
            <w:noProof/>
          </w:rPr>
          <w:tab/>
        </w:r>
        <w:r w:rsidR="00AA3793" w:rsidRPr="00A20869">
          <w:rPr>
            <w:rStyle w:val="Lienhypertexte"/>
            <w:noProof/>
          </w:rPr>
          <w:t>TRELLO</w:t>
        </w:r>
        <w:r w:rsidR="00AA3793">
          <w:rPr>
            <w:noProof/>
            <w:webHidden/>
          </w:rPr>
          <w:tab/>
        </w:r>
        <w:r w:rsidR="00AA3793">
          <w:rPr>
            <w:noProof/>
            <w:webHidden/>
          </w:rPr>
          <w:fldChar w:fldCharType="begin"/>
        </w:r>
        <w:r w:rsidR="00AA3793">
          <w:rPr>
            <w:noProof/>
            <w:webHidden/>
          </w:rPr>
          <w:instrText xml:space="preserve"> PAGEREF _Toc9400083 \h </w:instrText>
        </w:r>
        <w:r w:rsidR="00AA3793">
          <w:rPr>
            <w:noProof/>
            <w:webHidden/>
          </w:rPr>
        </w:r>
        <w:r w:rsidR="00AA3793">
          <w:rPr>
            <w:noProof/>
            <w:webHidden/>
          </w:rPr>
          <w:fldChar w:fldCharType="separate"/>
        </w:r>
        <w:r w:rsidR="00AA3793">
          <w:rPr>
            <w:noProof/>
            <w:webHidden/>
          </w:rPr>
          <w:t>56</w:t>
        </w:r>
        <w:r w:rsidR="00AA3793">
          <w:rPr>
            <w:noProof/>
            <w:webHidden/>
          </w:rPr>
          <w:fldChar w:fldCharType="end"/>
        </w:r>
      </w:hyperlink>
    </w:p>
    <w:p w:rsidR="00AA3793" w:rsidRDefault="00BF6DD5">
      <w:pPr>
        <w:pStyle w:val="TM3"/>
        <w:tabs>
          <w:tab w:val="left" w:pos="880"/>
          <w:tab w:val="right" w:leader="dot" w:pos="9062"/>
        </w:tabs>
        <w:rPr>
          <w:noProof/>
        </w:rPr>
      </w:pPr>
      <w:hyperlink w:anchor="_Toc9400084" w:history="1">
        <w:r w:rsidR="00AA3793" w:rsidRPr="00A20869">
          <w:rPr>
            <w:rStyle w:val="Lienhypertexte"/>
            <w:rFonts w:ascii="Cambria" w:hAnsi="Cambria"/>
            <w:noProof/>
          </w:rPr>
          <w:t>F.</w:t>
        </w:r>
        <w:r w:rsidR="00AA3793">
          <w:rPr>
            <w:noProof/>
          </w:rPr>
          <w:tab/>
        </w:r>
        <w:r w:rsidR="00AA3793" w:rsidRPr="00A20869">
          <w:rPr>
            <w:rStyle w:val="Lienhypertexte"/>
            <w:noProof/>
          </w:rPr>
          <w:t>GIT</w:t>
        </w:r>
        <w:r w:rsidR="00AA3793">
          <w:rPr>
            <w:noProof/>
            <w:webHidden/>
          </w:rPr>
          <w:tab/>
        </w:r>
        <w:r w:rsidR="00AA3793">
          <w:rPr>
            <w:noProof/>
            <w:webHidden/>
          </w:rPr>
          <w:fldChar w:fldCharType="begin"/>
        </w:r>
        <w:r w:rsidR="00AA3793">
          <w:rPr>
            <w:noProof/>
            <w:webHidden/>
          </w:rPr>
          <w:instrText xml:space="preserve"> PAGEREF _Toc9400084 \h </w:instrText>
        </w:r>
        <w:r w:rsidR="00AA3793">
          <w:rPr>
            <w:noProof/>
            <w:webHidden/>
          </w:rPr>
        </w:r>
        <w:r w:rsidR="00AA3793">
          <w:rPr>
            <w:noProof/>
            <w:webHidden/>
          </w:rPr>
          <w:fldChar w:fldCharType="separate"/>
        </w:r>
        <w:r w:rsidR="00AA3793">
          <w:rPr>
            <w:noProof/>
            <w:webHidden/>
          </w:rPr>
          <w:t>56</w:t>
        </w:r>
        <w:r w:rsidR="00AA3793">
          <w:rPr>
            <w:noProof/>
            <w:webHidden/>
          </w:rPr>
          <w:fldChar w:fldCharType="end"/>
        </w:r>
      </w:hyperlink>
    </w:p>
    <w:p w:rsidR="00AA3793" w:rsidRDefault="00BF6DD5">
      <w:pPr>
        <w:pStyle w:val="TM4"/>
        <w:tabs>
          <w:tab w:val="left" w:pos="1100"/>
          <w:tab w:val="right" w:leader="dot" w:pos="9062"/>
        </w:tabs>
        <w:rPr>
          <w:noProof/>
        </w:rPr>
      </w:pPr>
      <w:hyperlink w:anchor="_Toc9400085" w:history="1">
        <w:r w:rsidR="00AA3793" w:rsidRPr="00A20869">
          <w:rPr>
            <w:rStyle w:val="Lienhypertexte"/>
            <w:rFonts w:ascii="Cambria" w:hAnsi="Cambria"/>
            <w:noProof/>
          </w:rPr>
          <w:t>1.</w:t>
        </w:r>
        <w:r w:rsidR="00AA3793">
          <w:rPr>
            <w:noProof/>
          </w:rPr>
          <w:tab/>
        </w:r>
        <w:r w:rsidR="00AA3793" w:rsidRPr="00A20869">
          <w:rPr>
            <w:rStyle w:val="Lienhypertexte"/>
            <w:noProof/>
          </w:rPr>
          <w:t>Définition</w:t>
        </w:r>
        <w:r w:rsidR="00AA3793">
          <w:rPr>
            <w:noProof/>
            <w:webHidden/>
          </w:rPr>
          <w:tab/>
        </w:r>
        <w:r w:rsidR="00AA3793">
          <w:rPr>
            <w:noProof/>
            <w:webHidden/>
          </w:rPr>
          <w:fldChar w:fldCharType="begin"/>
        </w:r>
        <w:r w:rsidR="00AA3793">
          <w:rPr>
            <w:noProof/>
            <w:webHidden/>
          </w:rPr>
          <w:instrText xml:space="preserve"> PAGEREF _Toc9400085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4"/>
        <w:tabs>
          <w:tab w:val="left" w:pos="1100"/>
          <w:tab w:val="right" w:leader="dot" w:pos="9062"/>
        </w:tabs>
        <w:rPr>
          <w:noProof/>
        </w:rPr>
      </w:pPr>
      <w:hyperlink w:anchor="_Toc9400086" w:history="1">
        <w:r w:rsidR="00AA3793" w:rsidRPr="00A20869">
          <w:rPr>
            <w:rStyle w:val="Lienhypertexte"/>
            <w:rFonts w:ascii="Cambria" w:hAnsi="Cambria"/>
            <w:noProof/>
          </w:rPr>
          <w:t>2.</w:t>
        </w:r>
        <w:r w:rsidR="00AA3793">
          <w:rPr>
            <w:noProof/>
          </w:rPr>
          <w:tab/>
        </w:r>
        <w:r w:rsidR="00AA3793" w:rsidRPr="00A20869">
          <w:rPr>
            <w:rStyle w:val="Lienhypertexte"/>
            <w:noProof/>
          </w:rPr>
          <w:t>Particularités techniques</w:t>
        </w:r>
        <w:r w:rsidR="00AA3793">
          <w:rPr>
            <w:noProof/>
            <w:webHidden/>
          </w:rPr>
          <w:tab/>
        </w:r>
        <w:r w:rsidR="00AA3793">
          <w:rPr>
            <w:noProof/>
            <w:webHidden/>
          </w:rPr>
          <w:fldChar w:fldCharType="begin"/>
        </w:r>
        <w:r w:rsidR="00AA3793">
          <w:rPr>
            <w:noProof/>
            <w:webHidden/>
          </w:rPr>
          <w:instrText xml:space="preserve"> PAGEREF _Toc9400086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4"/>
        <w:tabs>
          <w:tab w:val="left" w:pos="1100"/>
          <w:tab w:val="right" w:leader="dot" w:pos="9062"/>
        </w:tabs>
        <w:rPr>
          <w:noProof/>
        </w:rPr>
      </w:pPr>
      <w:hyperlink w:anchor="_Toc9400087" w:history="1">
        <w:r w:rsidR="00AA3793" w:rsidRPr="00A20869">
          <w:rPr>
            <w:rStyle w:val="Lienhypertexte"/>
            <w:rFonts w:ascii="Cambria" w:hAnsi="Cambria"/>
            <w:noProof/>
          </w:rPr>
          <w:t>3.</w:t>
        </w:r>
        <w:r w:rsidR="00AA3793">
          <w:rPr>
            <w:noProof/>
          </w:rPr>
          <w:tab/>
        </w:r>
        <w:r w:rsidR="00AA3793" w:rsidRPr="00A20869">
          <w:rPr>
            <w:rStyle w:val="Lienhypertexte"/>
            <w:noProof/>
          </w:rPr>
          <w:t>Fonctionnement</w:t>
        </w:r>
        <w:r w:rsidR="00AA3793">
          <w:rPr>
            <w:noProof/>
            <w:webHidden/>
          </w:rPr>
          <w:tab/>
        </w:r>
        <w:r w:rsidR="00AA3793">
          <w:rPr>
            <w:noProof/>
            <w:webHidden/>
          </w:rPr>
          <w:fldChar w:fldCharType="begin"/>
        </w:r>
        <w:r w:rsidR="00AA3793">
          <w:rPr>
            <w:noProof/>
            <w:webHidden/>
          </w:rPr>
          <w:instrText xml:space="preserve"> PAGEREF _Toc9400087 \h </w:instrText>
        </w:r>
        <w:r w:rsidR="00AA3793">
          <w:rPr>
            <w:noProof/>
            <w:webHidden/>
          </w:rPr>
        </w:r>
        <w:r w:rsidR="00AA3793">
          <w:rPr>
            <w:noProof/>
            <w:webHidden/>
          </w:rPr>
          <w:fldChar w:fldCharType="separate"/>
        </w:r>
        <w:r w:rsidR="00AA3793">
          <w:rPr>
            <w:noProof/>
            <w:webHidden/>
          </w:rPr>
          <w:t>58</w:t>
        </w:r>
        <w:r w:rsidR="00AA3793">
          <w:rPr>
            <w:noProof/>
            <w:webHidden/>
          </w:rPr>
          <w:fldChar w:fldCharType="end"/>
        </w:r>
      </w:hyperlink>
    </w:p>
    <w:p w:rsidR="00AA3793" w:rsidRDefault="00BF6DD5">
      <w:pPr>
        <w:pStyle w:val="TM4"/>
        <w:tabs>
          <w:tab w:val="left" w:pos="1100"/>
          <w:tab w:val="right" w:leader="dot" w:pos="9062"/>
        </w:tabs>
        <w:rPr>
          <w:noProof/>
        </w:rPr>
      </w:pPr>
      <w:hyperlink w:anchor="_Toc9400088" w:history="1">
        <w:r w:rsidR="00AA3793" w:rsidRPr="00A20869">
          <w:rPr>
            <w:rStyle w:val="Lienhypertexte"/>
            <w:rFonts w:ascii="Cambria" w:hAnsi="Cambria"/>
            <w:noProof/>
          </w:rPr>
          <w:t>4.</w:t>
        </w:r>
        <w:r w:rsidR="00AA3793">
          <w:rPr>
            <w:noProof/>
          </w:rPr>
          <w:tab/>
        </w:r>
        <w:r w:rsidR="00AA3793" w:rsidRPr="00A20869">
          <w:rPr>
            <w:rStyle w:val="Lienhypertexte"/>
            <w:noProof/>
          </w:rPr>
          <w:t>GIT BLIT</w:t>
        </w:r>
        <w:r w:rsidR="00AA3793">
          <w:rPr>
            <w:noProof/>
            <w:webHidden/>
          </w:rPr>
          <w:tab/>
        </w:r>
        <w:r w:rsidR="00AA3793">
          <w:rPr>
            <w:noProof/>
            <w:webHidden/>
          </w:rPr>
          <w:fldChar w:fldCharType="begin"/>
        </w:r>
        <w:r w:rsidR="00AA3793">
          <w:rPr>
            <w:noProof/>
            <w:webHidden/>
          </w:rPr>
          <w:instrText xml:space="preserve"> PAGEREF _Toc9400088 \h </w:instrText>
        </w:r>
        <w:r w:rsidR="00AA3793">
          <w:rPr>
            <w:noProof/>
            <w:webHidden/>
          </w:rPr>
        </w:r>
        <w:r w:rsidR="00AA3793">
          <w:rPr>
            <w:noProof/>
            <w:webHidden/>
          </w:rPr>
          <w:fldChar w:fldCharType="separate"/>
        </w:r>
        <w:r w:rsidR="00AA3793">
          <w:rPr>
            <w:noProof/>
            <w:webHidden/>
          </w:rPr>
          <w:t>59</w:t>
        </w:r>
        <w:r w:rsidR="00AA3793">
          <w:rPr>
            <w:noProof/>
            <w:webHidden/>
          </w:rPr>
          <w:fldChar w:fldCharType="end"/>
        </w:r>
      </w:hyperlink>
    </w:p>
    <w:p w:rsidR="00AA3793" w:rsidRDefault="00BF6DD5">
      <w:pPr>
        <w:pStyle w:val="TM1"/>
        <w:tabs>
          <w:tab w:val="right" w:leader="dot" w:pos="9062"/>
        </w:tabs>
        <w:rPr>
          <w:noProof/>
        </w:rPr>
      </w:pPr>
      <w:hyperlink w:anchor="_Toc9400089" w:history="1">
        <w:r w:rsidR="00AA3793" w:rsidRPr="00A20869">
          <w:rPr>
            <w:rStyle w:val="Lienhypertexte"/>
            <w:noProof/>
          </w:rPr>
          <w:t>PARTIE 3</w:t>
        </w:r>
        <w:r w:rsidR="00AA3793">
          <w:rPr>
            <w:noProof/>
            <w:webHidden/>
          </w:rPr>
          <w:tab/>
        </w:r>
        <w:r w:rsidR="00AA3793">
          <w:rPr>
            <w:noProof/>
            <w:webHidden/>
          </w:rPr>
          <w:fldChar w:fldCharType="begin"/>
        </w:r>
        <w:r w:rsidR="00AA3793">
          <w:rPr>
            <w:noProof/>
            <w:webHidden/>
          </w:rPr>
          <w:instrText xml:space="preserve"> PAGEREF _Toc9400089 \h </w:instrText>
        </w:r>
        <w:r w:rsidR="00AA3793">
          <w:rPr>
            <w:noProof/>
            <w:webHidden/>
          </w:rPr>
        </w:r>
        <w:r w:rsidR="00AA3793">
          <w:rPr>
            <w:noProof/>
            <w:webHidden/>
          </w:rPr>
          <w:fldChar w:fldCharType="separate"/>
        </w:r>
        <w:r w:rsidR="00AA3793">
          <w:rPr>
            <w:noProof/>
            <w:webHidden/>
          </w:rPr>
          <w:t>15</w:t>
        </w:r>
        <w:r w:rsidR="00AA3793">
          <w:rPr>
            <w:noProof/>
            <w:webHidden/>
          </w:rPr>
          <w:fldChar w:fldCharType="end"/>
        </w:r>
      </w:hyperlink>
    </w:p>
    <w:p w:rsidR="00AA3793" w:rsidRDefault="00BF6DD5">
      <w:pPr>
        <w:pStyle w:val="TM1"/>
        <w:tabs>
          <w:tab w:val="right" w:leader="dot" w:pos="9062"/>
        </w:tabs>
        <w:rPr>
          <w:noProof/>
        </w:rPr>
      </w:pPr>
      <w:hyperlink w:anchor="_Toc9400090" w:history="1">
        <w:r w:rsidR="00AA3793" w:rsidRPr="00A20869">
          <w:rPr>
            <w:rStyle w:val="Lienhypertexte"/>
            <w:noProof/>
          </w:rPr>
          <w:t>RESULTATS</w:t>
        </w:r>
        <w:r w:rsidR="00AA3793">
          <w:rPr>
            <w:noProof/>
            <w:webHidden/>
          </w:rPr>
          <w:tab/>
        </w:r>
        <w:r w:rsidR="00AA3793">
          <w:rPr>
            <w:noProof/>
            <w:webHidden/>
          </w:rPr>
          <w:fldChar w:fldCharType="begin"/>
        </w:r>
        <w:r w:rsidR="00AA3793">
          <w:rPr>
            <w:noProof/>
            <w:webHidden/>
          </w:rPr>
          <w:instrText xml:space="preserve"> PAGEREF _Toc9400090 \h </w:instrText>
        </w:r>
        <w:r w:rsidR="00AA3793">
          <w:rPr>
            <w:noProof/>
            <w:webHidden/>
          </w:rPr>
        </w:r>
        <w:r w:rsidR="00AA3793">
          <w:rPr>
            <w:noProof/>
            <w:webHidden/>
          </w:rPr>
          <w:fldChar w:fldCharType="separate"/>
        </w:r>
        <w:r w:rsidR="00AA3793">
          <w:rPr>
            <w:noProof/>
            <w:webHidden/>
          </w:rPr>
          <w:t>15</w:t>
        </w:r>
        <w:r w:rsidR="00AA3793">
          <w:rPr>
            <w:noProof/>
            <w:webHidden/>
          </w:rPr>
          <w:fldChar w:fldCharType="end"/>
        </w:r>
      </w:hyperlink>
    </w:p>
    <w:p w:rsidR="00AA3793" w:rsidRDefault="00BF6DD5">
      <w:pPr>
        <w:pStyle w:val="TM2"/>
        <w:tabs>
          <w:tab w:val="right" w:leader="dot" w:pos="9062"/>
        </w:tabs>
        <w:rPr>
          <w:noProof/>
        </w:rPr>
      </w:pPr>
      <w:hyperlink w:anchor="_Toc9400091" w:history="1">
        <w:r w:rsidR="00AA3793" w:rsidRPr="00A20869">
          <w:rPr>
            <w:rStyle w:val="Lienhypertexte"/>
            <w:noProof/>
          </w:rPr>
          <w:t>CHAPITRE 5 : PRESENTATION DE L’APPLICATION</w:t>
        </w:r>
        <w:r w:rsidR="00AA3793">
          <w:rPr>
            <w:noProof/>
            <w:webHidden/>
          </w:rPr>
          <w:tab/>
        </w:r>
        <w:r w:rsidR="00AA3793">
          <w:rPr>
            <w:noProof/>
            <w:webHidden/>
          </w:rPr>
          <w:fldChar w:fldCharType="begin"/>
        </w:r>
        <w:r w:rsidR="00AA3793">
          <w:rPr>
            <w:noProof/>
            <w:webHidden/>
          </w:rPr>
          <w:instrText xml:space="preserve"> PAGEREF _Toc9400091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3"/>
        <w:tabs>
          <w:tab w:val="left" w:pos="880"/>
          <w:tab w:val="right" w:leader="dot" w:pos="9062"/>
        </w:tabs>
        <w:rPr>
          <w:noProof/>
        </w:rPr>
      </w:pPr>
      <w:hyperlink w:anchor="_Toc9400092" w:history="1">
        <w:r w:rsidR="00AA3793" w:rsidRPr="00A20869">
          <w:rPr>
            <w:rStyle w:val="Lienhypertexte"/>
            <w:rFonts w:ascii="Cambria" w:hAnsi="Cambria"/>
            <w:noProof/>
          </w:rPr>
          <w:t>A.</w:t>
        </w:r>
        <w:r w:rsidR="00AA3793">
          <w:rPr>
            <w:noProof/>
          </w:rPr>
          <w:tab/>
        </w:r>
        <w:r w:rsidR="00AA3793" w:rsidRPr="00A20869">
          <w:rPr>
            <w:rStyle w:val="Lienhypertexte"/>
            <w:noProof/>
          </w:rPr>
          <w:t>GENERALITE</w:t>
        </w:r>
        <w:r w:rsidR="00AA3793">
          <w:rPr>
            <w:noProof/>
            <w:webHidden/>
          </w:rPr>
          <w:tab/>
        </w:r>
        <w:r w:rsidR="00AA3793">
          <w:rPr>
            <w:noProof/>
            <w:webHidden/>
          </w:rPr>
          <w:fldChar w:fldCharType="begin"/>
        </w:r>
        <w:r w:rsidR="00AA3793">
          <w:rPr>
            <w:noProof/>
            <w:webHidden/>
          </w:rPr>
          <w:instrText xml:space="preserve"> PAGEREF _Toc9400092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3"/>
        <w:tabs>
          <w:tab w:val="left" w:pos="880"/>
          <w:tab w:val="right" w:leader="dot" w:pos="9062"/>
        </w:tabs>
        <w:rPr>
          <w:noProof/>
        </w:rPr>
      </w:pPr>
      <w:hyperlink w:anchor="_Toc9400093" w:history="1">
        <w:r w:rsidR="00AA3793" w:rsidRPr="00A20869">
          <w:rPr>
            <w:rStyle w:val="Lienhypertexte"/>
            <w:rFonts w:ascii="Cambria" w:hAnsi="Cambria"/>
            <w:noProof/>
          </w:rPr>
          <w:t>B.</w:t>
        </w:r>
        <w:r w:rsidR="00AA3793">
          <w:rPr>
            <w:noProof/>
          </w:rPr>
          <w:tab/>
        </w:r>
        <w:r w:rsidR="00AA3793" w:rsidRPr="00A20869">
          <w:rPr>
            <w:rStyle w:val="Lienhypertexte"/>
            <w:noProof/>
          </w:rPr>
          <w:t>UTILISATEURS</w:t>
        </w:r>
        <w:r w:rsidR="00AA3793">
          <w:rPr>
            <w:noProof/>
            <w:webHidden/>
          </w:rPr>
          <w:tab/>
        </w:r>
        <w:r w:rsidR="00AA3793">
          <w:rPr>
            <w:noProof/>
            <w:webHidden/>
          </w:rPr>
          <w:fldChar w:fldCharType="begin"/>
        </w:r>
        <w:r w:rsidR="00AA3793">
          <w:rPr>
            <w:noProof/>
            <w:webHidden/>
          </w:rPr>
          <w:instrText xml:space="preserve"> PAGEREF _Toc9400093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3"/>
        <w:tabs>
          <w:tab w:val="left" w:pos="880"/>
          <w:tab w:val="right" w:leader="dot" w:pos="9062"/>
        </w:tabs>
        <w:rPr>
          <w:noProof/>
        </w:rPr>
      </w:pPr>
      <w:hyperlink w:anchor="_Toc9400094" w:history="1">
        <w:r w:rsidR="00AA3793" w:rsidRPr="00A20869">
          <w:rPr>
            <w:rStyle w:val="Lienhypertexte"/>
            <w:rFonts w:ascii="Cambria" w:hAnsi="Cambria"/>
            <w:noProof/>
          </w:rPr>
          <w:t>C.</w:t>
        </w:r>
        <w:r w:rsidR="00AA3793">
          <w:rPr>
            <w:noProof/>
          </w:rPr>
          <w:tab/>
        </w:r>
        <w:r w:rsidR="00AA3793" w:rsidRPr="00A20869">
          <w:rPr>
            <w:rStyle w:val="Lienhypertexte"/>
            <w:noProof/>
          </w:rPr>
          <w:t>CONFIGURATION REQUISE</w:t>
        </w:r>
        <w:r w:rsidR="00AA3793">
          <w:rPr>
            <w:noProof/>
            <w:webHidden/>
          </w:rPr>
          <w:tab/>
        </w:r>
        <w:r w:rsidR="00AA3793">
          <w:rPr>
            <w:noProof/>
            <w:webHidden/>
          </w:rPr>
          <w:fldChar w:fldCharType="begin"/>
        </w:r>
        <w:r w:rsidR="00AA3793">
          <w:rPr>
            <w:noProof/>
            <w:webHidden/>
          </w:rPr>
          <w:instrText xml:space="preserve"> PAGEREF _Toc9400094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3"/>
        <w:tabs>
          <w:tab w:val="left" w:pos="880"/>
          <w:tab w:val="right" w:leader="dot" w:pos="9062"/>
        </w:tabs>
        <w:rPr>
          <w:noProof/>
        </w:rPr>
      </w:pPr>
      <w:hyperlink w:anchor="_Toc9400095" w:history="1">
        <w:r w:rsidR="00AA3793" w:rsidRPr="00A20869">
          <w:rPr>
            <w:rStyle w:val="Lienhypertexte"/>
            <w:rFonts w:ascii="Cambria" w:hAnsi="Cambria"/>
            <w:noProof/>
          </w:rPr>
          <w:t>D.</w:t>
        </w:r>
        <w:r w:rsidR="00AA3793">
          <w:rPr>
            <w:noProof/>
          </w:rPr>
          <w:tab/>
        </w:r>
        <w:r w:rsidR="00AA3793" w:rsidRPr="00A20869">
          <w:rPr>
            <w:rStyle w:val="Lienhypertexte"/>
            <w:noProof/>
          </w:rPr>
          <w:t>CAPTURE D’ECRAN</w:t>
        </w:r>
        <w:r w:rsidR="00AA3793">
          <w:rPr>
            <w:noProof/>
            <w:webHidden/>
          </w:rPr>
          <w:tab/>
        </w:r>
        <w:r w:rsidR="00AA3793">
          <w:rPr>
            <w:noProof/>
            <w:webHidden/>
          </w:rPr>
          <w:fldChar w:fldCharType="begin"/>
        </w:r>
        <w:r w:rsidR="00AA3793">
          <w:rPr>
            <w:noProof/>
            <w:webHidden/>
          </w:rPr>
          <w:instrText xml:space="preserve"> PAGEREF _Toc9400095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4"/>
        <w:tabs>
          <w:tab w:val="left" w:pos="1100"/>
          <w:tab w:val="right" w:leader="dot" w:pos="9062"/>
        </w:tabs>
        <w:rPr>
          <w:noProof/>
        </w:rPr>
      </w:pPr>
      <w:hyperlink w:anchor="_Toc9400096" w:history="1">
        <w:r w:rsidR="00AA3793" w:rsidRPr="00A20869">
          <w:rPr>
            <w:rStyle w:val="Lienhypertexte"/>
            <w:rFonts w:ascii="Cambria" w:hAnsi="Cambria"/>
            <w:noProof/>
          </w:rPr>
          <w:t>1.</w:t>
        </w:r>
        <w:r w:rsidR="00AA3793">
          <w:rPr>
            <w:noProof/>
          </w:rPr>
          <w:tab/>
        </w:r>
        <w:r w:rsidR="00AA3793" w:rsidRPr="00A20869">
          <w:rPr>
            <w:rStyle w:val="Lienhypertexte"/>
            <w:noProof/>
          </w:rPr>
          <w:t>Côté utilisateur</w:t>
        </w:r>
        <w:r w:rsidR="00AA3793">
          <w:rPr>
            <w:noProof/>
            <w:webHidden/>
          </w:rPr>
          <w:tab/>
        </w:r>
        <w:r w:rsidR="00AA3793">
          <w:rPr>
            <w:noProof/>
            <w:webHidden/>
          </w:rPr>
          <w:fldChar w:fldCharType="begin"/>
        </w:r>
        <w:r w:rsidR="00AA3793">
          <w:rPr>
            <w:noProof/>
            <w:webHidden/>
          </w:rPr>
          <w:instrText xml:space="preserve"> PAGEREF _Toc9400096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5"/>
        <w:tabs>
          <w:tab w:val="left" w:pos="1320"/>
          <w:tab w:val="right" w:leader="dot" w:pos="9062"/>
        </w:tabs>
        <w:rPr>
          <w:noProof/>
        </w:rPr>
      </w:pPr>
      <w:hyperlink w:anchor="_Toc9400097" w:history="1">
        <w:r w:rsidR="00AA3793" w:rsidRPr="00A20869">
          <w:rPr>
            <w:rStyle w:val="Lienhypertexte"/>
            <w:rFonts w:ascii="Cambria" w:hAnsi="Cambria"/>
            <w:noProof/>
          </w:rPr>
          <w:t>a.</w:t>
        </w:r>
        <w:r w:rsidR="00AA3793">
          <w:rPr>
            <w:noProof/>
          </w:rPr>
          <w:tab/>
        </w:r>
        <w:r w:rsidR="00AA3793" w:rsidRPr="00A20869">
          <w:rPr>
            <w:rStyle w:val="Lienhypertexte"/>
            <w:noProof/>
          </w:rPr>
          <w:t>Page d’accueil</w:t>
        </w:r>
        <w:r w:rsidR="00AA3793">
          <w:rPr>
            <w:noProof/>
            <w:webHidden/>
          </w:rPr>
          <w:tab/>
        </w:r>
        <w:r w:rsidR="00AA3793">
          <w:rPr>
            <w:noProof/>
            <w:webHidden/>
          </w:rPr>
          <w:fldChar w:fldCharType="begin"/>
        </w:r>
        <w:r w:rsidR="00AA3793">
          <w:rPr>
            <w:noProof/>
            <w:webHidden/>
          </w:rPr>
          <w:instrText xml:space="preserve"> PAGEREF _Toc9400097 \h </w:instrText>
        </w:r>
        <w:r w:rsidR="00AA3793">
          <w:rPr>
            <w:noProof/>
            <w:webHidden/>
          </w:rPr>
        </w:r>
        <w:r w:rsidR="00AA3793">
          <w:rPr>
            <w:noProof/>
            <w:webHidden/>
          </w:rPr>
          <w:fldChar w:fldCharType="separate"/>
        </w:r>
        <w:r w:rsidR="00AA3793">
          <w:rPr>
            <w:noProof/>
            <w:webHidden/>
          </w:rPr>
          <w:t>58</w:t>
        </w:r>
        <w:r w:rsidR="00AA3793">
          <w:rPr>
            <w:noProof/>
            <w:webHidden/>
          </w:rPr>
          <w:fldChar w:fldCharType="end"/>
        </w:r>
      </w:hyperlink>
    </w:p>
    <w:p w:rsidR="00AA3793" w:rsidRDefault="00BF6DD5">
      <w:pPr>
        <w:pStyle w:val="TM5"/>
        <w:tabs>
          <w:tab w:val="left" w:pos="1320"/>
          <w:tab w:val="right" w:leader="dot" w:pos="9062"/>
        </w:tabs>
        <w:rPr>
          <w:noProof/>
        </w:rPr>
      </w:pPr>
      <w:hyperlink w:anchor="_Toc9400098" w:history="1">
        <w:r w:rsidR="00AA3793" w:rsidRPr="00A20869">
          <w:rPr>
            <w:rStyle w:val="Lienhypertexte"/>
            <w:rFonts w:ascii="Cambria" w:hAnsi="Cambria"/>
            <w:noProof/>
          </w:rPr>
          <w:t>b.</w:t>
        </w:r>
        <w:r w:rsidR="00AA3793">
          <w:rPr>
            <w:noProof/>
          </w:rPr>
          <w:tab/>
        </w:r>
        <w:r w:rsidR="00AA3793" w:rsidRPr="00A20869">
          <w:rPr>
            <w:rStyle w:val="Lienhypertexte"/>
            <w:noProof/>
          </w:rPr>
          <w:t>Détermination de la position actuelle</w:t>
        </w:r>
        <w:r w:rsidR="00AA3793">
          <w:rPr>
            <w:noProof/>
            <w:webHidden/>
          </w:rPr>
          <w:tab/>
        </w:r>
        <w:r w:rsidR="00AA3793">
          <w:rPr>
            <w:noProof/>
            <w:webHidden/>
          </w:rPr>
          <w:fldChar w:fldCharType="begin"/>
        </w:r>
        <w:r w:rsidR="00AA3793">
          <w:rPr>
            <w:noProof/>
            <w:webHidden/>
          </w:rPr>
          <w:instrText xml:space="preserve"> PAGEREF _Toc9400098 \h </w:instrText>
        </w:r>
        <w:r w:rsidR="00AA3793">
          <w:rPr>
            <w:noProof/>
            <w:webHidden/>
          </w:rPr>
        </w:r>
        <w:r w:rsidR="00AA3793">
          <w:rPr>
            <w:noProof/>
            <w:webHidden/>
          </w:rPr>
          <w:fldChar w:fldCharType="separate"/>
        </w:r>
        <w:r w:rsidR="00AA3793">
          <w:rPr>
            <w:noProof/>
            <w:webHidden/>
          </w:rPr>
          <w:t>58</w:t>
        </w:r>
        <w:r w:rsidR="00AA3793">
          <w:rPr>
            <w:noProof/>
            <w:webHidden/>
          </w:rPr>
          <w:fldChar w:fldCharType="end"/>
        </w:r>
      </w:hyperlink>
    </w:p>
    <w:p w:rsidR="00AA3793" w:rsidRDefault="00BF6DD5">
      <w:pPr>
        <w:pStyle w:val="TM5"/>
        <w:tabs>
          <w:tab w:val="left" w:pos="1320"/>
          <w:tab w:val="right" w:leader="dot" w:pos="9062"/>
        </w:tabs>
        <w:rPr>
          <w:noProof/>
        </w:rPr>
      </w:pPr>
      <w:hyperlink w:anchor="_Toc9400099" w:history="1">
        <w:r w:rsidR="00AA3793" w:rsidRPr="00A20869">
          <w:rPr>
            <w:rStyle w:val="Lienhypertexte"/>
            <w:rFonts w:ascii="Cambria" w:hAnsi="Cambria"/>
            <w:noProof/>
          </w:rPr>
          <w:t>c.</w:t>
        </w:r>
        <w:r w:rsidR="00AA3793">
          <w:rPr>
            <w:noProof/>
          </w:rPr>
          <w:tab/>
        </w:r>
        <w:r w:rsidR="00AA3793" w:rsidRPr="00A20869">
          <w:rPr>
            <w:rStyle w:val="Lienhypertexte"/>
            <w:noProof/>
          </w:rPr>
          <w:t>Formulaire de destination</w:t>
        </w:r>
        <w:r w:rsidR="00AA3793">
          <w:rPr>
            <w:noProof/>
            <w:webHidden/>
          </w:rPr>
          <w:tab/>
        </w:r>
        <w:r w:rsidR="00AA3793">
          <w:rPr>
            <w:noProof/>
            <w:webHidden/>
          </w:rPr>
          <w:fldChar w:fldCharType="begin"/>
        </w:r>
        <w:r w:rsidR="00AA3793">
          <w:rPr>
            <w:noProof/>
            <w:webHidden/>
          </w:rPr>
          <w:instrText xml:space="preserve"> PAGEREF _Toc9400099 \h </w:instrText>
        </w:r>
        <w:r w:rsidR="00AA3793">
          <w:rPr>
            <w:noProof/>
            <w:webHidden/>
          </w:rPr>
        </w:r>
        <w:r w:rsidR="00AA3793">
          <w:rPr>
            <w:noProof/>
            <w:webHidden/>
          </w:rPr>
          <w:fldChar w:fldCharType="separate"/>
        </w:r>
        <w:r w:rsidR="00AA3793">
          <w:rPr>
            <w:noProof/>
            <w:webHidden/>
          </w:rPr>
          <w:t>59</w:t>
        </w:r>
        <w:r w:rsidR="00AA3793">
          <w:rPr>
            <w:noProof/>
            <w:webHidden/>
          </w:rPr>
          <w:fldChar w:fldCharType="end"/>
        </w:r>
      </w:hyperlink>
    </w:p>
    <w:p w:rsidR="00AA3793" w:rsidRDefault="00BF6DD5">
      <w:pPr>
        <w:pStyle w:val="TM5"/>
        <w:tabs>
          <w:tab w:val="left" w:pos="1320"/>
          <w:tab w:val="right" w:leader="dot" w:pos="9062"/>
        </w:tabs>
        <w:rPr>
          <w:noProof/>
        </w:rPr>
      </w:pPr>
      <w:hyperlink w:anchor="_Toc9400100" w:history="1">
        <w:r w:rsidR="00AA3793" w:rsidRPr="00A20869">
          <w:rPr>
            <w:rStyle w:val="Lienhypertexte"/>
            <w:rFonts w:ascii="Cambria" w:hAnsi="Cambria"/>
            <w:noProof/>
          </w:rPr>
          <w:t>d.</w:t>
        </w:r>
        <w:r w:rsidR="00AA3793">
          <w:rPr>
            <w:noProof/>
          </w:rPr>
          <w:tab/>
        </w:r>
        <w:r w:rsidR="00AA3793" w:rsidRPr="00A20869">
          <w:rPr>
            <w:rStyle w:val="Lienhypertexte"/>
            <w:noProof/>
          </w:rPr>
          <w:t>Traçage de la route</w:t>
        </w:r>
        <w:r w:rsidR="00AA3793">
          <w:rPr>
            <w:noProof/>
            <w:webHidden/>
          </w:rPr>
          <w:tab/>
        </w:r>
        <w:r w:rsidR="00AA3793">
          <w:rPr>
            <w:noProof/>
            <w:webHidden/>
          </w:rPr>
          <w:fldChar w:fldCharType="begin"/>
        </w:r>
        <w:r w:rsidR="00AA3793">
          <w:rPr>
            <w:noProof/>
            <w:webHidden/>
          </w:rPr>
          <w:instrText xml:space="preserve"> PAGEREF _Toc9400100 \h </w:instrText>
        </w:r>
        <w:r w:rsidR="00AA3793">
          <w:rPr>
            <w:noProof/>
            <w:webHidden/>
          </w:rPr>
        </w:r>
        <w:r w:rsidR="00AA3793">
          <w:rPr>
            <w:noProof/>
            <w:webHidden/>
          </w:rPr>
          <w:fldChar w:fldCharType="separate"/>
        </w:r>
        <w:r w:rsidR="00AA3793">
          <w:rPr>
            <w:noProof/>
            <w:webHidden/>
          </w:rPr>
          <w:t>60</w:t>
        </w:r>
        <w:r w:rsidR="00AA3793">
          <w:rPr>
            <w:noProof/>
            <w:webHidden/>
          </w:rPr>
          <w:fldChar w:fldCharType="end"/>
        </w:r>
      </w:hyperlink>
    </w:p>
    <w:p w:rsidR="00AA3793" w:rsidRDefault="00BF6DD5">
      <w:pPr>
        <w:pStyle w:val="TM5"/>
        <w:tabs>
          <w:tab w:val="left" w:pos="1320"/>
          <w:tab w:val="right" w:leader="dot" w:pos="9062"/>
        </w:tabs>
        <w:rPr>
          <w:noProof/>
        </w:rPr>
      </w:pPr>
      <w:hyperlink w:anchor="_Toc9400101" w:history="1">
        <w:r w:rsidR="00AA3793" w:rsidRPr="00A20869">
          <w:rPr>
            <w:rStyle w:val="Lienhypertexte"/>
            <w:rFonts w:ascii="Cambria" w:hAnsi="Cambria"/>
            <w:noProof/>
          </w:rPr>
          <w:t>e.</w:t>
        </w:r>
        <w:r w:rsidR="00AA3793">
          <w:rPr>
            <w:noProof/>
          </w:rPr>
          <w:tab/>
        </w:r>
        <w:r w:rsidR="00AA3793" w:rsidRPr="00A20869">
          <w:rPr>
            <w:rStyle w:val="Lienhypertexte"/>
            <w:noProof/>
          </w:rPr>
          <w:t>Suivi des bus</w:t>
        </w:r>
        <w:r w:rsidR="00AA3793">
          <w:rPr>
            <w:noProof/>
            <w:webHidden/>
          </w:rPr>
          <w:tab/>
        </w:r>
        <w:r w:rsidR="00AA3793">
          <w:rPr>
            <w:noProof/>
            <w:webHidden/>
          </w:rPr>
          <w:fldChar w:fldCharType="begin"/>
        </w:r>
        <w:r w:rsidR="00AA3793">
          <w:rPr>
            <w:noProof/>
            <w:webHidden/>
          </w:rPr>
          <w:instrText xml:space="preserve"> PAGEREF _Toc9400101 \h </w:instrText>
        </w:r>
        <w:r w:rsidR="00AA3793">
          <w:rPr>
            <w:noProof/>
            <w:webHidden/>
          </w:rPr>
        </w:r>
        <w:r w:rsidR="00AA3793">
          <w:rPr>
            <w:noProof/>
            <w:webHidden/>
          </w:rPr>
          <w:fldChar w:fldCharType="separate"/>
        </w:r>
        <w:r w:rsidR="00AA3793">
          <w:rPr>
            <w:noProof/>
            <w:webHidden/>
          </w:rPr>
          <w:t>61</w:t>
        </w:r>
        <w:r w:rsidR="00AA3793">
          <w:rPr>
            <w:noProof/>
            <w:webHidden/>
          </w:rPr>
          <w:fldChar w:fldCharType="end"/>
        </w:r>
      </w:hyperlink>
    </w:p>
    <w:p w:rsidR="00AA3793" w:rsidRDefault="00BF6DD5">
      <w:pPr>
        <w:pStyle w:val="TM4"/>
        <w:tabs>
          <w:tab w:val="left" w:pos="1100"/>
          <w:tab w:val="right" w:leader="dot" w:pos="9062"/>
        </w:tabs>
        <w:rPr>
          <w:noProof/>
        </w:rPr>
      </w:pPr>
      <w:hyperlink w:anchor="_Toc9400102" w:history="1">
        <w:r w:rsidR="00AA3793" w:rsidRPr="00A20869">
          <w:rPr>
            <w:rStyle w:val="Lienhypertexte"/>
            <w:rFonts w:ascii="Cambria" w:hAnsi="Cambria"/>
            <w:noProof/>
          </w:rPr>
          <w:t>2.</w:t>
        </w:r>
        <w:r w:rsidR="00AA3793">
          <w:rPr>
            <w:noProof/>
          </w:rPr>
          <w:tab/>
        </w:r>
        <w:r w:rsidR="00AA3793" w:rsidRPr="00A20869">
          <w:rPr>
            <w:rStyle w:val="Lienhypertexte"/>
            <w:noProof/>
          </w:rPr>
          <w:t>Côté chauffeur</w:t>
        </w:r>
        <w:r w:rsidR="00AA3793">
          <w:rPr>
            <w:noProof/>
            <w:webHidden/>
          </w:rPr>
          <w:tab/>
        </w:r>
        <w:r w:rsidR="00AA3793">
          <w:rPr>
            <w:noProof/>
            <w:webHidden/>
          </w:rPr>
          <w:fldChar w:fldCharType="begin"/>
        </w:r>
        <w:r w:rsidR="00AA3793">
          <w:rPr>
            <w:noProof/>
            <w:webHidden/>
          </w:rPr>
          <w:instrText xml:space="preserve"> PAGEREF _Toc9400102 \h </w:instrText>
        </w:r>
        <w:r w:rsidR="00AA3793">
          <w:rPr>
            <w:noProof/>
            <w:webHidden/>
          </w:rPr>
        </w:r>
        <w:r w:rsidR="00AA3793">
          <w:rPr>
            <w:noProof/>
            <w:webHidden/>
          </w:rPr>
          <w:fldChar w:fldCharType="separate"/>
        </w:r>
        <w:r w:rsidR="00AA3793">
          <w:rPr>
            <w:noProof/>
            <w:webHidden/>
          </w:rPr>
          <w:t>62</w:t>
        </w:r>
        <w:r w:rsidR="00AA3793">
          <w:rPr>
            <w:noProof/>
            <w:webHidden/>
          </w:rPr>
          <w:fldChar w:fldCharType="end"/>
        </w:r>
      </w:hyperlink>
    </w:p>
    <w:p w:rsidR="00AA3793" w:rsidRDefault="00BF6DD5">
      <w:pPr>
        <w:pStyle w:val="TM5"/>
        <w:tabs>
          <w:tab w:val="left" w:pos="1320"/>
          <w:tab w:val="right" w:leader="dot" w:pos="9062"/>
        </w:tabs>
        <w:rPr>
          <w:noProof/>
        </w:rPr>
      </w:pPr>
      <w:hyperlink w:anchor="_Toc9400103" w:history="1">
        <w:r w:rsidR="00AA3793" w:rsidRPr="00A20869">
          <w:rPr>
            <w:rStyle w:val="Lienhypertexte"/>
            <w:rFonts w:ascii="Cambria" w:hAnsi="Cambria"/>
            <w:noProof/>
          </w:rPr>
          <w:t>a.</w:t>
        </w:r>
        <w:r w:rsidR="00AA3793">
          <w:rPr>
            <w:noProof/>
          </w:rPr>
          <w:tab/>
        </w:r>
        <w:r w:rsidR="00AA3793" w:rsidRPr="00A20869">
          <w:rPr>
            <w:rStyle w:val="Lienhypertexte"/>
            <w:noProof/>
          </w:rPr>
          <w:t>Page d’accueil</w:t>
        </w:r>
        <w:r w:rsidR="00AA3793">
          <w:rPr>
            <w:noProof/>
            <w:webHidden/>
          </w:rPr>
          <w:tab/>
        </w:r>
        <w:r w:rsidR="00AA3793">
          <w:rPr>
            <w:noProof/>
            <w:webHidden/>
          </w:rPr>
          <w:fldChar w:fldCharType="begin"/>
        </w:r>
        <w:r w:rsidR="00AA3793">
          <w:rPr>
            <w:noProof/>
            <w:webHidden/>
          </w:rPr>
          <w:instrText xml:space="preserve"> PAGEREF _Toc9400103 \h </w:instrText>
        </w:r>
        <w:r w:rsidR="00AA3793">
          <w:rPr>
            <w:noProof/>
            <w:webHidden/>
          </w:rPr>
        </w:r>
        <w:r w:rsidR="00AA3793">
          <w:rPr>
            <w:noProof/>
            <w:webHidden/>
          </w:rPr>
          <w:fldChar w:fldCharType="separate"/>
        </w:r>
        <w:r w:rsidR="00AA3793">
          <w:rPr>
            <w:noProof/>
            <w:webHidden/>
          </w:rPr>
          <w:t>62</w:t>
        </w:r>
        <w:r w:rsidR="00AA3793">
          <w:rPr>
            <w:noProof/>
            <w:webHidden/>
          </w:rPr>
          <w:fldChar w:fldCharType="end"/>
        </w:r>
      </w:hyperlink>
    </w:p>
    <w:p w:rsidR="00AA3793" w:rsidRDefault="00BF6DD5">
      <w:pPr>
        <w:pStyle w:val="TM5"/>
        <w:tabs>
          <w:tab w:val="left" w:pos="1320"/>
          <w:tab w:val="right" w:leader="dot" w:pos="9062"/>
        </w:tabs>
        <w:rPr>
          <w:noProof/>
        </w:rPr>
      </w:pPr>
      <w:hyperlink w:anchor="_Toc9400104" w:history="1">
        <w:r w:rsidR="00AA3793" w:rsidRPr="00A20869">
          <w:rPr>
            <w:rStyle w:val="Lienhypertexte"/>
            <w:rFonts w:ascii="Cambria" w:hAnsi="Cambria"/>
            <w:noProof/>
          </w:rPr>
          <w:t>b.</w:t>
        </w:r>
        <w:r w:rsidR="00AA3793">
          <w:rPr>
            <w:noProof/>
          </w:rPr>
          <w:tab/>
        </w:r>
        <w:r w:rsidR="00AA3793" w:rsidRPr="00A20869">
          <w:rPr>
            <w:rStyle w:val="Lienhypertexte"/>
            <w:noProof/>
          </w:rPr>
          <w:t>Application est en marche</w:t>
        </w:r>
        <w:r w:rsidR="00AA3793">
          <w:rPr>
            <w:noProof/>
            <w:webHidden/>
          </w:rPr>
          <w:tab/>
        </w:r>
        <w:r w:rsidR="00AA3793">
          <w:rPr>
            <w:noProof/>
            <w:webHidden/>
          </w:rPr>
          <w:fldChar w:fldCharType="begin"/>
        </w:r>
        <w:r w:rsidR="00AA3793">
          <w:rPr>
            <w:noProof/>
            <w:webHidden/>
          </w:rPr>
          <w:instrText xml:space="preserve"> PAGEREF _Toc9400104 \h </w:instrText>
        </w:r>
        <w:r w:rsidR="00AA3793">
          <w:rPr>
            <w:noProof/>
            <w:webHidden/>
          </w:rPr>
        </w:r>
        <w:r w:rsidR="00AA3793">
          <w:rPr>
            <w:noProof/>
            <w:webHidden/>
          </w:rPr>
          <w:fldChar w:fldCharType="separate"/>
        </w:r>
        <w:r w:rsidR="00AA3793">
          <w:rPr>
            <w:noProof/>
            <w:webHidden/>
          </w:rPr>
          <w:t>63</w:t>
        </w:r>
        <w:r w:rsidR="00AA3793">
          <w:rPr>
            <w:noProof/>
            <w:webHidden/>
          </w:rPr>
          <w:fldChar w:fldCharType="end"/>
        </w:r>
      </w:hyperlink>
    </w:p>
    <w:p w:rsidR="00AA3793" w:rsidRDefault="00BF6DD5">
      <w:pPr>
        <w:pStyle w:val="TM3"/>
        <w:tabs>
          <w:tab w:val="left" w:pos="880"/>
          <w:tab w:val="right" w:leader="dot" w:pos="9062"/>
        </w:tabs>
        <w:rPr>
          <w:noProof/>
        </w:rPr>
      </w:pPr>
      <w:hyperlink w:anchor="_Toc9400105" w:history="1">
        <w:r w:rsidR="00AA3793" w:rsidRPr="00A20869">
          <w:rPr>
            <w:rStyle w:val="Lienhypertexte"/>
            <w:rFonts w:ascii="Cambria" w:hAnsi="Cambria"/>
            <w:noProof/>
          </w:rPr>
          <w:t>E.</w:t>
        </w:r>
        <w:r w:rsidR="00AA3793">
          <w:rPr>
            <w:noProof/>
          </w:rPr>
          <w:tab/>
        </w:r>
        <w:r w:rsidR="00AA3793" w:rsidRPr="00A20869">
          <w:rPr>
            <w:rStyle w:val="Lienhypertexte"/>
            <w:noProof/>
          </w:rPr>
          <w:t>EXTRAIT DE CODE</w:t>
        </w:r>
        <w:r w:rsidR="00AA3793">
          <w:rPr>
            <w:noProof/>
            <w:webHidden/>
          </w:rPr>
          <w:tab/>
        </w:r>
        <w:r w:rsidR="00AA3793">
          <w:rPr>
            <w:noProof/>
            <w:webHidden/>
          </w:rPr>
          <w:fldChar w:fldCharType="begin"/>
        </w:r>
        <w:r w:rsidR="00AA3793">
          <w:rPr>
            <w:noProof/>
            <w:webHidden/>
          </w:rPr>
          <w:instrText xml:space="preserve"> PAGEREF _Toc9400105 \h </w:instrText>
        </w:r>
        <w:r w:rsidR="00AA3793">
          <w:rPr>
            <w:noProof/>
            <w:webHidden/>
          </w:rPr>
        </w:r>
        <w:r w:rsidR="00AA3793">
          <w:rPr>
            <w:noProof/>
            <w:webHidden/>
          </w:rPr>
          <w:fldChar w:fldCharType="separate"/>
        </w:r>
        <w:r w:rsidR="00AA3793">
          <w:rPr>
            <w:noProof/>
            <w:webHidden/>
          </w:rPr>
          <w:t>64</w:t>
        </w:r>
        <w:r w:rsidR="00AA3793">
          <w:rPr>
            <w:noProof/>
            <w:webHidden/>
          </w:rPr>
          <w:fldChar w:fldCharType="end"/>
        </w:r>
      </w:hyperlink>
    </w:p>
    <w:p w:rsidR="00AA3793" w:rsidRDefault="00BF6DD5">
      <w:pPr>
        <w:pStyle w:val="TM4"/>
        <w:tabs>
          <w:tab w:val="left" w:pos="1100"/>
          <w:tab w:val="right" w:leader="dot" w:pos="9062"/>
        </w:tabs>
        <w:rPr>
          <w:noProof/>
        </w:rPr>
      </w:pPr>
      <w:hyperlink w:anchor="_Toc9400106" w:history="1">
        <w:r w:rsidR="00AA3793" w:rsidRPr="00A20869">
          <w:rPr>
            <w:rStyle w:val="Lienhypertexte"/>
            <w:rFonts w:ascii="Cambria" w:hAnsi="Cambria"/>
            <w:noProof/>
          </w:rPr>
          <w:t>1.</w:t>
        </w:r>
        <w:r w:rsidR="00AA3793">
          <w:rPr>
            <w:noProof/>
          </w:rPr>
          <w:tab/>
        </w:r>
        <w:r w:rsidR="00AA3793" w:rsidRPr="00A20869">
          <w:rPr>
            <w:rStyle w:val="Lienhypertexte"/>
            <w:noProof/>
          </w:rPr>
          <w:t>src/app</w:t>
        </w:r>
        <w:r w:rsidR="00AA3793">
          <w:rPr>
            <w:noProof/>
            <w:webHidden/>
          </w:rPr>
          <w:tab/>
        </w:r>
        <w:r w:rsidR="00AA3793">
          <w:rPr>
            <w:noProof/>
            <w:webHidden/>
          </w:rPr>
          <w:fldChar w:fldCharType="begin"/>
        </w:r>
        <w:r w:rsidR="00AA3793">
          <w:rPr>
            <w:noProof/>
            <w:webHidden/>
          </w:rPr>
          <w:instrText xml:space="preserve"> PAGEREF _Toc9400106 \h </w:instrText>
        </w:r>
        <w:r w:rsidR="00AA3793">
          <w:rPr>
            <w:noProof/>
            <w:webHidden/>
          </w:rPr>
        </w:r>
        <w:r w:rsidR="00AA3793">
          <w:rPr>
            <w:noProof/>
            <w:webHidden/>
          </w:rPr>
          <w:fldChar w:fldCharType="separate"/>
        </w:r>
        <w:r w:rsidR="00AA3793">
          <w:rPr>
            <w:noProof/>
            <w:webHidden/>
          </w:rPr>
          <w:t>65</w:t>
        </w:r>
        <w:r w:rsidR="00AA3793">
          <w:rPr>
            <w:noProof/>
            <w:webHidden/>
          </w:rPr>
          <w:fldChar w:fldCharType="end"/>
        </w:r>
      </w:hyperlink>
    </w:p>
    <w:p w:rsidR="00AA3793" w:rsidRDefault="00BF6DD5">
      <w:pPr>
        <w:pStyle w:val="TM5"/>
        <w:tabs>
          <w:tab w:val="left" w:pos="1320"/>
          <w:tab w:val="right" w:leader="dot" w:pos="9062"/>
        </w:tabs>
        <w:rPr>
          <w:noProof/>
        </w:rPr>
      </w:pPr>
      <w:hyperlink w:anchor="_Toc9400107" w:history="1">
        <w:r w:rsidR="00AA3793" w:rsidRPr="00A20869">
          <w:rPr>
            <w:rStyle w:val="Lienhypertexte"/>
            <w:rFonts w:ascii="Cambria" w:hAnsi="Cambria"/>
            <w:noProof/>
          </w:rPr>
          <w:t>a.</w:t>
        </w:r>
        <w:r w:rsidR="00AA3793">
          <w:rPr>
            <w:noProof/>
          </w:rPr>
          <w:tab/>
        </w:r>
        <w:r w:rsidR="00AA3793" w:rsidRPr="00A20869">
          <w:rPr>
            <w:rStyle w:val="Lienhypertexte"/>
            <w:noProof/>
          </w:rPr>
          <w:t>app.component.ts</w:t>
        </w:r>
        <w:r w:rsidR="00AA3793">
          <w:rPr>
            <w:noProof/>
            <w:webHidden/>
          </w:rPr>
          <w:tab/>
        </w:r>
        <w:r w:rsidR="00AA3793">
          <w:rPr>
            <w:noProof/>
            <w:webHidden/>
          </w:rPr>
          <w:fldChar w:fldCharType="begin"/>
        </w:r>
        <w:r w:rsidR="00AA3793">
          <w:rPr>
            <w:noProof/>
            <w:webHidden/>
          </w:rPr>
          <w:instrText xml:space="preserve"> PAGEREF _Toc9400107 \h </w:instrText>
        </w:r>
        <w:r w:rsidR="00AA3793">
          <w:rPr>
            <w:noProof/>
            <w:webHidden/>
          </w:rPr>
        </w:r>
        <w:r w:rsidR="00AA3793">
          <w:rPr>
            <w:noProof/>
            <w:webHidden/>
          </w:rPr>
          <w:fldChar w:fldCharType="separate"/>
        </w:r>
        <w:r w:rsidR="00AA3793">
          <w:rPr>
            <w:noProof/>
            <w:webHidden/>
          </w:rPr>
          <w:t>65</w:t>
        </w:r>
        <w:r w:rsidR="00AA3793">
          <w:rPr>
            <w:noProof/>
            <w:webHidden/>
          </w:rPr>
          <w:fldChar w:fldCharType="end"/>
        </w:r>
      </w:hyperlink>
    </w:p>
    <w:p w:rsidR="00AA3793" w:rsidRDefault="00BF6DD5">
      <w:pPr>
        <w:pStyle w:val="TM5"/>
        <w:tabs>
          <w:tab w:val="left" w:pos="1320"/>
          <w:tab w:val="right" w:leader="dot" w:pos="9062"/>
        </w:tabs>
        <w:rPr>
          <w:noProof/>
        </w:rPr>
      </w:pPr>
      <w:hyperlink w:anchor="_Toc9400108" w:history="1">
        <w:r w:rsidR="00AA3793" w:rsidRPr="00A20869">
          <w:rPr>
            <w:rStyle w:val="Lienhypertexte"/>
            <w:rFonts w:ascii="Cambria" w:hAnsi="Cambria"/>
            <w:noProof/>
          </w:rPr>
          <w:t>b.</w:t>
        </w:r>
        <w:r w:rsidR="00AA3793">
          <w:rPr>
            <w:noProof/>
          </w:rPr>
          <w:tab/>
        </w:r>
        <w:r w:rsidR="00AA3793" w:rsidRPr="00A20869">
          <w:rPr>
            <w:rStyle w:val="Lienhypertexte"/>
            <w:noProof/>
          </w:rPr>
          <w:t>app.html</w:t>
        </w:r>
        <w:r w:rsidR="00AA3793">
          <w:rPr>
            <w:noProof/>
            <w:webHidden/>
          </w:rPr>
          <w:tab/>
        </w:r>
        <w:r w:rsidR="00AA3793">
          <w:rPr>
            <w:noProof/>
            <w:webHidden/>
          </w:rPr>
          <w:fldChar w:fldCharType="begin"/>
        </w:r>
        <w:r w:rsidR="00AA3793">
          <w:rPr>
            <w:noProof/>
            <w:webHidden/>
          </w:rPr>
          <w:instrText xml:space="preserve"> PAGEREF _Toc9400108 \h </w:instrText>
        </w:r>
        <w:r w:rsidR="00AA3793">
          <w:rPr>
            <w:noProof/>
            <w:webHidden/>
          </w:rPr>
        </w:r>
        <w:r w:rsidR="00AA3793">
          <w:rPr>
            <w:noProof/>
            <w:webHidden/>
          </w:rPr>
          <w:fldChar w:fldCharType="separate"/>
        </w:r>
        <w:r w:rsidR="00AA3793">
          <w:rPr>
            <w:noProof/>
            <w:webHidden/>
          </w:rPr>
          <w:t>65</w:t>
        </w:r>
        <w:r w:rsidR="00AA3793">
          <w:rPr>
            <w:noProof/>
            <w:webHidden/>
          </w:rPr>
          <w:fldChar w:fldCharType="end"/>
        </w:r>
      </w:hyperlink>
    </w:p>
    <w:p w:rsidR="00AA3793" w:rsidRDefault="00BF6DD5">
      <w:pPr>
        <w:pStyle w:val="TM5"/>
        <w:tabs>
          <w:tab w:val="left" w:pos="1320"/>
          <w:tab w:val="right" w:leader="dot" w:pos="9062"/>
        </w:tabs>
        <w:rPr>
          <w:noProof/>
        </w:rPr>
      </w:pPr>
      <w:hyperlink w:anchor="_Toc9400109" w:history="1">
        <w:r w:rsidR="00AA3793" w:rsidRPr="00A20869">
          <w:rPr>
            <w:rStyle w:val="Lienhypertexte"/>
            <w:rFonts w:ascii="Cambria" w:hAnsi="Cambria"/>
            <w:noProof/>
          </w:rPr>
          <w:t>c.</w:t>
        </w:r>
        <w:r w:rsidR="00AA3793">
          <w:rPr>
            <w:noProof/>
          </w:rPr>
          <w:tab/>
        </w:r>
        <w:r w:rsidR="00AA3793" w:rsidRPr="00A20869">
          <w:rPr>
            <w:rStyle w:val="Lienhypertexte"/>
            <w:noProof/>
          </w:rPr>
          <w:t>app.module.ts</w:t>
        </w:r>
        <w:r w:rsidR="00AA3793">
          <w:rPr>
            <w:noProof/>
            <w:webHidden/>
          </w:rPr>
          <w:tab/>
        </w:r>
        <w:r w:rsidR="00AA3793">
          <w:rPr>
            <w:noProof/>
            <w:webHidden/>
          </w:rPr>
          <w:fldChar w:fldCharType="begin"/>
        </w:r>
        <w:r w:rsidR="00AA3793">
          <w:rPr>
            <w:noProof/>
            <w:webHidden/>
          </w:rPr>
          <w:instrText xml:space="preserve"> PAGEREF _Toc9400109 \h </w:instrText>
        </w:r>
        <w:r w:rsidR="00AA3793">
          <w:rPr>
            <w:noProof/>
            <w:webHidden/>
          </w:rPr>
        </w:r>
        <w:r w:rsidR="00AA3793">
          <w:rPr>
            <w:noProof/>
            <w:webHidden/>
          </w:rPr>
          <w:fldChar w:fldCharType="separate"/>
        </w:r>
        <w:r w:rsidR="00AA3793">
          <w:rPr>
            <w:noProof/>
            <w:webHidden/>
          </w:rPr>
          <w:t>66</w:t>
        </w:r>
        <w:r w:rsidR="00AA3793">
          <w:rPr>
            <w:noProof/>
            <w:webHidden/>
          </w:rPr>
          <w:fldChar w:fldCharType="end"/>
        </w:r>
      </w:hyperlink>
    </w:p>
    <w:p w:rsidR="00AA3793" w:rsidRDefault="00BF6DD5">
      <w:pPr>
        <w:pStyle w:val="TM5"/>
        <w:tabs>
          <w:tab w:val="left" w:pos="1320"/>
          <w:tab w:val="right" w:leader="dot" w:pos="9062"/>
        </w:tabs>
        <w:rPr>
          <w:noProof/>
        </w:rPr>
      </w:pPr>
      <w:hyperlink w:anchor="_Toc9400110" w:history="1">
        <w:r w:rsidR="00AA3793" w:rsidRPr="00A20869">
          <w:rPr>
            <w:rStyle w:val="Lienhypertexte"/>
            <w:rFonts w:ascii="Cambria" w:hAnsi="Cambria"/>
            <w:noProof/>
          </w:rPr>
          <w:t>d.</w:t>
        </w:r>
        <w:r w:rsidR="00AA3793">
          <w:rPr>
            <w:noProof/>
          </w:rPr>
          <w:tab/>
        </w:r>
        <w:r w:rsidR="00AA3793" w:rsidRPr="00A20869">
          <w:rPr>
            <w:rStyle w:val="Lienhypertexte"/>
            <w:noProof/>
          </w:rPr>
          <w:t>app.scss</w:t>
        </w:r>
        <w:r w:rsidR="00AA3793">
          <w:rPr>
            <w:noProof/>
            <w:webHidden/>
          </w:rPr>
          <w:tab/>
        </w:r>
        <w:r w:rsidR="00AA3793">
          <w:rPr>
            <w:noProof/>
            <w:webHidden/>
          </w:rPr>
          <w:fldChar w:fldCharType="begin"/>
        </w:r>
        <w:r w:rsidR="00AA3793">
          <w:rPr>
            <w:noProof/>
            <w:webHidden/>
          </w:rPr>
          <w:instrText xml:space="preserve"> PAGEREF _Toc9400110 \h </w:instrText>
        </w:r>
        <w:r w:rsidR="00AA3793">
          <w:rPr>
            <w:noProof/>
            <w:webHidden/>
          </w:rPr>
        </w:r>
        <w:r w:rsidR="00AA3793">
          <w:rPr>
            <w:noProof/>
            <w:webHidden/>
          </w:rPr>
          <w:fldChar w:fldCharType="separate"/>
        </w:r>
        <w:r w:rsidR="00AA3793">
          <w:rPr>
            <w:noProof/>
            <w:webHidden/>
          </w:rPr>
          <w:t>66</w:t>
        </w:r>
        <w:r w:rsidR="00AA3793">
          <w:rPr>
            <w:noProof/>
            <w:webHidden/>
          </w:rPr>
          <w:fldChar w:fldCharType="end"/>
        </w:r>
      </w:hyperlink>
    </w:p>
    <w:p w:rsidR="00AA3793" w:rsidRDefault="00BF6DD5">
      <w:pPr>
        <w:pStyle w:val="TM4"/>
        <w:tabs>
          <w:tab w:val="left" w:pos="1100"/>
          <w:tab w:val="right" w:leader="dot" w:pos="9062"/>
        </w:tabs>
        <w:rPr>
          <w:noProof/>
        </w:rPr>
      </w:pPr>
      <w:hyperlink w:anchor="_Toc9400111" w:history="1">
        <w:r w:rsidR="00AA3793" w:rsidRPr="00A20869">
          <w:rPr>
            <w:rStyle w:val="Lienhypertexte"/>
            <w:rFonts w:ascii="Cambria" w:hAnsi="Cambria"/>
            <w:noProof/>
          </w:rPr>
          <w:t>2.</w:t>
        </w:r>
        <w:r w:rsidR="00AA3793">
          <w:rPr>
            <w:noProof/>
          </w:rPr>
          <w:tab/>
        </w:r>
        <w:r w:rsidR="00AA3793" w:rsidRPr="00A20869">
          <w:rPr>
            <w:rStyle w:val="Lienhypertexte"/>
            <w:noProof/>
          </w:rPr>
          <w:t>src/pages/map</w:t>
        </w:r>
        <w:r w:rsidR="00AA3793">
          <w:rPr>
            <w:noProof/>
            <w:webHidden/>
          </w:rPr>
          <w:tab/>
        </w:r>
        <w:r w:rsidR="00AA3793">
          <w:rPr>
            <w:noProof/>
            <w:webHidden/>
          </w:rPr>
          <w:fldChar w:fldCharType="begin"/>
        </w:r>
        <w:r w:rsidR="00AA3793">
          <w:rPr>
            <w:noProof/>
            <w:webHidden/>
          </w:rPr>
          <w:instrText xml:space="preserve"> PAGEREF _Toc9400111 \h </w:instrText>
        </w:r>
        <w:r w:rsidR="00AA3793">
          <w:rPr>
            <w:noProof/>
            <w:webHidden/>
          </w:rPr>
        </w:r>
        <w:r w:rsidR="00AA3793">
          <w:rPr>
            <w:noProof/>
            <w:webHidden/>
          </w:rPr>
          <w:fldChar w:fldCharType="separate"/>
        </w:r>
        <w:r w:rsidR="00AA3793">
          <w:rPr>
            <w:noProof/>
            <w:webHidden/>
          </w:rPr>
          <w:t>67</w:t>
        </w:r>
        <w:r w:rsidR="00AA3793">
          <w:rPr>
            <w:noProof/>
            <w:webHidden/>
          </w:rPr>
          <w:fldChar w:fldCharType="end"/>
        </w:r>
      </w:hyperlink>
    </w:p>
    <w:p w:rsidR="00AA3793" w:rsidRDefault="00BF6DD5">
      <w:pPr>
        <w:pStyle w:val="TM5"/>
        <w:tabs>
          <w:tab w:val="left" w:pos="1320"/>
          <w:tab w:val="right" w:leader="dot" w:pos="9062"/>
        </w:tabs>
        <w:rPr>
          <w:noProof/>
        </w:rPr>
      </w:pPr>
      <w:hyperlink w:anchor="_Toc9400112" w:history="1">
        <w:r w:rsidR="00AA3793" w:rsidRPr="00A20869">
          <w:rPr>
            <w:rStyle w:val="Lienhypertexte"/>
            <w:rFonts w:ascii="Cambria" w:hAnsi="Cambria"/>
            <w:noProof/>
          </w:rPr>
          <w:t>a.</w:t>
        </w:r>
        <w:r w:rsidR="00AA3793">
          <w:rPr>
            <w:noProof/>
          </w:rPr>
          <w:tab/>
        </w:r>
        <w:r w:rsidR="00AA3793" w:rsidRPr="00A20869">
          <w:rPr>
            <w:rStyle w:val="Lienhypertexte"/>
            <w:noProof/>
          </w:rPr>
          <w:t>map.html</w:t>
        </w:r>
        <w:r w:rsidR="00AA3793">
          <w:rPr>
            <w:noProof/>
            <w:webHidden/>
          </w:rPr>
          <w:tab/>
        </w:r>
        <w:r w:rsidR="00AA3793">
          <w:rPr>
            <w:noProof/>
            <w:webHidden/>
          </w:rPr>
          <w:fldChar w:fldCharType="begin"/>
        </w:r>
        <w:r w:rsidR="00AA3793">
          <w:rPr>
            <w:noProof/>
            <w:webHidden/>
          </w:rPr>
          <w:instrText xml:space="preserve"> PAGEREF _Toc9400112 \h </w:instrText>
        </w:r>
        <w:r w:rsidR="00AA3793">
          <w:rPr>
            <w:noProof/>
            <w:webHidden/>
          </w:rPr>
        </w:r>
        <w:r w:rsidR="00AA3793">
          <w:rPr>
            <w:noProof/>
            <w:webHidden/>
          </w:rPr>
          <w:fldChar w:fldCharType="separate"/>
        </w:r>
        <w:r w:rsidR="00AA3793">
          <w:rPr>
            <w:noProof/>
            <w:webHidden/>
          </w:rPr>
          <w:t>67</w:t>
        </w:r>
        <w:r w:rsidR="00AA3793">
          <w:rPr>
            <w:noProof/>
            <w:webHidden/>
          </w:rPr>
          <w:fldChar w:fldCharType="end"/>
        </w:r>
      </w:hyperlink>
    </w:p>
    <w:p w:rsidR="00AA3793" w:rsidRDefault="00BF6DD5">
      <w:pPr>
        <w:pStyle w:val="TM5"/>
        <w:tabs>
          <w:tab w:val="left" w:pos="1320"/>
          <w:tab w:val="right" w:leader="dot" w:pos="9062"/>
        </w:tabs>
        <w:rPr>
          <w:noProof/>
        </w:rPr>
      </w:pPr>
      <w:hyperlink w:anchor="_Toc9400113" w:history="1">
        <w:r w:rsidR="00AA3793" w:rsidRPr="00A20869">
          <w:rPr>
            <w:rStyle w:val="Lienhypertexte"/>
            <w:rFonts w:ascii="Cambria" w:hAnsi="Cambria"/>
            <w:noProof/>
          </w:rPr>
          <w:t>b.</w:t>
        </w:r>
        <w:r w:rsidR="00AA3793">
          <w:rPr>
            <w:noProof/>
          </w:rPr>
          <w:tab/>
        </w:r>
        <w:r w:rsidR="00AA3793" w:rsidRPr="00A20869">
          <w:rPr>
            <w:rStyle w:val="Lienhypertexte"/>
            <w:noProof/>
          </w:rPr>
          <w:t>map.module.ts</w:t>
        </w:r>
        <w:r w:rsidR="00AA3793">
          <w:rPr>
            <w:noProof/>
            <w:webHidden/>
          </w:rPr>
          <w:tab/>
        </w:r>
        <w:r w:rsidR="00AA3793">
          <w:rPr>
            <w:noProof/>
            <w:webHidden/>
          </w:rPr>
          <w:fldChar w:fldCharType="begin"/>
        </w:r>
        <w:r w:rsidR="00AA3793">
          <w:rPr>
            <w:noProof/>
            <w:webHidden/>
          </w:rPr>
          <w:instrText xml:space="preserve"> PAGEREF _Toc9400113 \h </w:instrText>
        </w:r>
        <w:r w:rsidR="00AA3793">
          <w:rPr>
            <w:noProof/>
            <w:webHidden/>
          </w:rPr>
        </w:r>
        <w:r w:rsidR="00AA3793">
          <w:rPr>
            <w:noProof/>
            <w:webHidden/>
          </w:rPr>
          <w:fldChar w:fldCharType="separate"/>
        </w:r>
        <w:r w:rsidR="00AA3793">
          <w:rPr>
            <w:noProof/>
            <w:webHidden/>
          </w:rPr>
          <w:t>67</w:t>
        </w:r>
        <w:r w:rsidR="00AA3793">
          <w:rPr>
            <w:noProof/>
            <w:webHidden/>
          </w:rPr>
          <w:fldChar w:fldCharType="end"/>
        </w:r>
      </w:hyperlink>
    </w:p>
    <w:p w:rsidR="00AA3793" w:rsidRDefault="00BF6DD5">
      <w:pPr>
        <w:pStyle w:val="TM5"/>
        <w:tabs>
          <w:tab w:val="left" w:pos="1320"/>
          <w:tab w:val="right" w:leader="dot" w:pos="9062"/>
        </w:tabs>
        <w:rPr>
          <w:noProof/>
        </w:rPr>
      </w:pPr>
      <w:hyperlink w:anchor="_Toc9400114" w:history="1">
        <w:r w:rsidR="00AA3793" w:rsidRPr="00A20869">
          <w:rPr>
            <w:rStyle w:val="Lienhypertexte"/>
            <w:rFonts w:ascii="Cambria" w:hAnsi="Cambria"/>
            <w:noProof/>
          </w:rPr>
          <w:t>c.</w:t>
        </w:r>
        <w:r w:rsidR="00AA3793">
          <w:rPr>
            <w:noProof/>
          </w:rPr>
          <w:tab/>
        </w:r>
        <w:r w:rsidR="00AA3793" w:rsidRPr="00A20869">
          <w:rPr>
            <w:rStyle w:val="Lienhypertexte"/>
            <w:noProof/>
          </w:rPr>
          <w:t>map.scss</w:t>
        </w:r>
        <w:r w:rsidR="00AA3793">
          <w:rPr>
            <w:noProof/>
            <w:webHidden/>
          </w:rPr>
          <w:tab/>
        </w:r>
        <w:r w:rsidR="00AA3793">
          <w:rPr>
            <w:noProof/>
            <w:webHidden/>
          </w:rPr>
          <w:fldChar w:fldCharType="begin"/>
        </w:r>
        <w:r w:rsidR="00AA3793">
          <w:rPr>
            <w:noProof/>
            <w:webHidden/>
          </w:rPr>
          <w:instrText xml:space="preserve"> PAGEREF _Toc9400114 \h </w:instrText>
        </w:r>
        <w:r w:rsidR="00AA3793">
          <w:rPr>
            <w:noProof/>
            <w:webHidden/>
          </w:rPr>
        </w:r>
        <w:r w:rsidR="00AA3793">
          <w:rPr>
            <w:noProof/>
            <w:webHidden/>
          </w:rPr>
          <w:fldChar w:fldCharType="separate"/>
        </w:r>
        <w:r w:rsidR="00AA3793">
          <w:rPr>
            <w:noProof/>
            <w:webHidden/>
          </w:rPr>
          <w:t>68</w:t>
        </w:r>
        <w:r w:rsidR="00AA3793">
          <w:rPr>
            <w:noProof/>
            <w:webHidden/>
          </w:rPr>
          <w:fldChar w:fldCharType="end"/>
        </w:r>
      </w:hyperlink>
    </w:p>
    <w:p w:rsidR="00AA3793" w:rsidRDefault="00BF6DD5">
      <w:pPr>
        <w:pStyle w:val="TM4"/>
        <w:tabs>
          <w:tab w:val="left" w:pos="1100"/>
          <w:tab w:val="right" w:leader="dot" w:pos="9062"/>
        </w:tabs>
        <w:rPr>
          <w:noProof/>
        </w:rPr>
      </w:pPr>
      <w:hyperlink w:anchor="_Toc9400115" w:history="1">
        <w:r w:rsidR="00AA3793" w:rsidRPr="00A20869">
          <w:rPr>
            <w:rStyle w:val="Lienhypertexte"/>
            <w:rFonts w:ascii="Cambria" w:hAnsi="Cambria"/>
            <w:noProof/>
          </w:rPr>
          <w:t>3.</w:t>
        </w:r>
        <w:r w:rsidR="00AA3793">
          <w:rPr>
            <w:noProof/>
          </w:rPr>
          <w:tab/>
        </w:r>
        <w:r w:rsidR="00AA3793" w:rsidRPr="00A20869">
          <w:rPr>
            <w:rStyle w:val="Lienhypertexte"/>
            <w:noProof/>
          </w:rPr>
          <w:t>src/classes</w:t>
        </w:r>
        <w:r w:rsidR="00AA3793">
          <w:rPr>
            <w:noProof/>
            <w:webHidden/>
          </w:rPr>
          <w:tab/>
        </w:r>
        <w:r w:rsidR="00AA3793">
          <w:rPr>
            <w:noProof/>
            <w:webHidden/>
          </w:rPr>
          <w:fldChar w:fldCharType="begin"/>
        </w:r>
        <w:r w:rsidR="00AA3793">
          <w:rPr>
            <w:noProof/>
            <w:webHidden/>
          </w:rPr>
          <w:instrText xml:space="preserve"> PAGEREF _Toc9400115 \h </w:instrText>
        </w:r>
        <w:r w:rsidR="00AA3793">
          <w:rPr>
            <w:noProof/>
            <w:webHidden/>
          </w:rPr>
        </w:r>
        <w:r w:rsidR="00AA3793">
          <w:rPr>
            <w:noProof/>
            <w:webHidden/>
          </w:rPr>
          <w:fldChar w:fldCharType="separate"/>
        </w:r>
        <w:r w:rsidR="00AA3793">
          <w:rPr>
            <w:noProof/>
            <w:webHidden/>
          </w:rPr>
          <w:t>68</w:t>
        </w:r>
        <w:r w:rsidR="00AA3793">
          <w:rPr>
            <w:noProof/>
            <w:webHidden/>
          </w:rPr>
          <w:fldChar w:fldCharType="end"/>
        </w:r>
      </w:hyperlink>
    </w:p>
    <w:p w:rsidR="00AA3793" w:rsidRDefault="00BF6DD5">
      <w:pPr>
        <w:pStyle w:val="TM5"/>
        <w:tabs>
          <w:tab w:val="left" w:pos="1320"/>
          <w:tab w:val="right" w:leader="dot" w:pos="9062"/>
        </w:tabs>
        <w:rPr>
          <w:noProof/>
        </w:rPr>
      </w:pPr>
      <w:hyperlink w:anchor="_Toc9400116" w:history="1">
        <w:r w:rsidR="00AA3793" w:rsidRPr="00A20869">
          <w:rPr>
            <w:rStyle w:val="Lienhypertexte"/>
            <w:rFonts w:ascii="Cambria" w:hAnsi="Cambria"/>
            <w:noProof/>
          </w:rPr>
          <w:t>a.</w:t>
        </w:r>
        <w:r w:rsidR="00AA3793">
          <w:rPr>
            <w:noProof/>
          </w:rPr>
          <w:tab/>
        </w:r>
        <w:r w:rsidR="00AA3793" w:rsidRPr="00A20869">
          <w:rPr>
            <w:rStyle w:val="Lienhypertexte"/>
            <w:noProof/>
          </w:rPr>
          <w:t>address.class.ts</w:t>
        </w:r>
        <w:r w:rsidR="00AA3793">
          <w:rPr>
            <w:noProof/>
            <w:webHidden/>
          </w:rPr>
          <w:tab/>
        </w:r>
        <w:r w:rsidR="00AA3793">
          <w:rPr>
            <w:noProof/>
            <w:webHidden/>
          </w:rPr>
          <w:fldChar w:fldCharType="begin"/>
        </w:r>
        <w:r w:rsidR="00AA3793">
          <w:rPr>
            <w:noProof/>
            <w:webHidden/>
          </w:rPr>
          <w:instrText xml:space="preserve"> PAGEREF _Toc9400116 \h </w:instrText>
        </w:r>
        <w:r w:rsidR="00AA3793">
          <w:rPr>
            <w:noProof/>
            <w:webHidden/>
          </w:rPr>
        </w:r>
        <w:r w:rsidR="00AA3793">
          <w:rPr>
            <w:noProof/>
            <w:webHidden/>
          </w:rPr>
          <w:fldChar w:fldCharType="separate"/>
        </w:r>
        <w:r w:rsidR="00AA3793">
          <w:rPr>
            <w:noProof/>
            <w:webHidden/>
          </w:rPr>
          <w:t>68</w:t>
        </w:r>
        <w:r w:rsidR="00AA3793">
          <w:rPr>
            <w:noProof/>
            <w:webHidden/>
          </w:rPr>
          <w:fldChar w:fldCharType="end"/>
        </w:r>
      </w:hyperlink>
    </w:p>
    <w:p w:rsidR="00AA3793" w:rsidRDefault="00BF6DD5">
      <w:pPr>
        <w:pStyle w:val="TM5"/>
        <w:tabs>
          <w:tab w:val="left" w:pos="1320"/>
          <w:tab w:val="right" w:leader="dot" w:pos="9062"/>
        </w:tabs>
        <w:rPr>
          <w:noProof/>
        </w:rPr>
      </w:pPr>
      <w:hyperlink w:anchor="_Toc9400117" w:history="1">
        <w:r w:rsidR="00AA3793" w:rsidRPr="00A20869">
          <w:rPr>
            <w:rStyle w:val="Lienhypertexte"/>
            <w:rFonts w:ascii="Cambria" w:hAnsi="Cambria"/>
            <w:noProof/>
          </w:rPr>
          <w:t>b.</w:t>
        </w:r>
        <w:r w:rsidR="00AA3793">
          <w:rPr>
            <w:noProof/>
          </w:rPr>
          <w:tab/>
        </w:r>
        <w:r w:rsidR="00AA3793" w:rsidRPr="00A20869">
          <w:rPr>
            <w:rStyle w:val="Lienhypertexte"/>
            <w:noProof/>
          </w:rPr>
          <w:t>coordinate.class.ts</w:t>
        </w:r>
        <w:r w:rsidR="00AA3793">
          <w:rPr>
            <w:noProof/>
            <w:webHidden/>
          </w:rPr>
          <w:tab/>
        </w:r>
        <w:r w:rsidR="00AA3793">
          <w:rPr>
            <w:noProof/>
            <w:webHidden/>
          </w:rPr>
          <w:fldChar w:fldCharType="begin"/>
        </w:r>
        <w:r w:rsidR="00AA3793">
          <w:rPr>
            <w:noProof/>
            <w:webHidden/>
          </w:rPr>
          <w:instrText xml:space="preserve"> PAGEREF _Toc9400117 \h </w:instrText>
        </w:r>
        <w:r w:rsidR="00AA3793">
          <w:rPr>
            <w:noProof/>
            <w:webHidden/>
          </w:rPr>
        </w:r>
        <w:r w:rsidR="00AA3793">
          <w:rPr>
            <w:noProof/>
            <w:webHidden/>
          </w:rPr>
          <w:fldChar w:fldCharType="separate"/>
        </w:r>
        <w:r w:rsidR="00AA3793">
          <w:rPr>
            <w:noProof/>
            <w:webHidden/>
          </w:rPr>
          <w:t>69</w:t>
        </w:r>
        <w:r w:rsidR="00AA3793">
          <w:rPr>
            <w:noProof/>
            <w:webHidden/>
          </w:rPr>
          <w:fldChar w:fldCharType="end"/>
        </w:r>
      </w:hyperlink>
    </w:p>
    <w:p w:rsidR="00AA3793" w:rsidRDefault="00BF6DD5">
      <w:pPr>
        <w:pStyle w:val="TM5"/>
        <w:tabs>
          <w:tab w:val="left" w:pos="1320"/>
          <w:tab w:val="right" w:leader="dot" w:pos="9062"/>
        </w:tabs>
        <w:rPr>
          <w:noProof/>
        </w:rPr>
      </w:pPr>
      <w:hyperlink w:anchor="_Toc9400118" w:history="1">
        <w:r w:rsidR="00AA3793" w:rsidRPr="00A20869">
          <w:rPr>
            <w:rStyle w:val="Lienhypertexte"/>
            <w:rFonts w:ascii="Cambria" w:hAnsi="Cambria"/>
            <w:noProof/>
          </w:rPr>
          <w:t>c.</w:t>
        </w:r>
        <w:r w:rsidR="00AA3793">
          <w:rPr>
            <w:noProof/>
          </w:rPr>
          <w:tab/>
        </w:r>
        <w:r w:rsidR="00AA3793" w:rsidRPr="00A20869">
          <w:rPr>
            <w:rStyle w:val="Lienhypertexte"/>
            <w:noProof/>
          </w:rPr>
          <w:t>google-geolocation.class.ts</w:t>
        </w:r>
        <w:r w:rsidR="00AA3793">
          <w:rPr>
            <w:noProof/>
            <w:webHidden/>
          </w:rPr>
          <w:tab/>
        </w:r>
        <w:r w:rsidR="00AA3793">
          <w:rPr>
            <w:noProof/>
            <w:webHidden/>
          </w:rPr>
          <w:fldChar w:fldCharType="begin"/>
        </w:r>
        <w:r w:rsidR="00AA3793">
          <w:rPr>
            <w:noProof/>
            <w:webHidden/>
          </w:rPr>
          <w:instrText xml:space="preserve"> PAGEREF _Toc9400118 \h </w:instrText>
        </w:r>
        <w:r w:rsidR="00AA3793">
          <w:rPr>
            <w:noProof/>
            <w:webHidden/>
          </w:rPr>
        </w:r>
        <w:r w:rsidR="00AA3793">
          <w:rPr>
            <w:noProof/>
            <w:webHidden/>
          </w:rPr>
          <w:fldChar w:fldCharType="separate"/>
        </w:r>
        <w:r w:rsidR="00AA3793">
          <w:rPr>
            <w:noProof/>
            <w:webHidden/>
          </w:rPr>
          <w:t>69</w:t>
        </w:r>
        <w:r w:rsidR="00AA3793">
          <w:rPr>
            <w:noProof/>
            <w:webHidden/>
          </w:rPr>
          <w:fldChar w:fldCharType="end"/>
        </w:r>
      </w:hyperlink>
    </w:p>
    <w:p w:rsidR="00AA3793" w:rsidRDefault="00BF6DD5">
      <w:pPr>
        <w:pStyle w:val="TM4"/>
        <w:tabs>
          <w:tab w:val="left" w:pos="1100"/>
          <w:tab w:val="right" w:leader="dot" w:pos="9062"/>
        </w:tabs>
        <w:rPr>
          <w:noProof/>
        </w:rPr>
      </w:pPr>
      <w:hyperlink w:anchor="_Toc9400119" w:history="1">
        <w:r w:rsidR="00AA3793" w:rsidRPr="00A20869">
          <w:rPr>
            <w:rStyle w:val="Lienhypertexte"/>
            <w:rFonts w:ascii="Cambria" w:hAnsi="Cambria"/>
            <w:noProof/>
          </w:rPr>
          <w:t>4.</w:t>
        </w:r>
        <w:r w:rsidR="00AA3793">
          <w:rPr>
            <w:noProof/>
          </w:rPr>
          <w:tab/>
        </w:r>
        <w:r w:rsidR="00AA3793" w:rsidRPr="00A20869">
          <w:rPr>
            <w:rStyle w:val="Lienhypertexte"/>
            <w:noProof/>
          </w:rPr>
          <w:t>config.xml</w:t>
        </w:r>
        <w:r w:rsidR="00AA3793">
          <w:rPr>
            <w:noProof/>
            <w:webHidden/>
          </w:rPr>
          <w:tab/>
        </w:r>
        <w:r w:rsidR="00AA3793">
          <w:rPr>
            <w:noProof/>
            <w:webHidden/>
          </w:rPr>
          <w:fldChar w:fldCharType="begin"/>
        </w:r>
        <w:r w:rsidR="00AA3793">
          <w:rPr>
            <w:noProof/>
            <w:webHidden/>
          </w:rPr>
          <w:instrText xml:space="preserve"> PAGEREF _Toc9400119 \h </w:instrText>
        </w:r>
        <w:r w:rsidR="00AA3793">
          <w:rPr>
            <w:noProof/>
            <w:webHidden/>
          </w:rPr>
        </w:r>
        <w:r w:rsidR="00AA3793">
          <w:rPr>
            <w:noProof/>
            <w:webHidden/>
          </w:rPr>
          <w:fldChar w:fldCharType="separate"/>
        </w:r>
        <w:r w:rsidR="00AA3793">
          <w:rPr>
            <w:noProof/>
            <w:webHidden/>
          </w:rPr>
          <w:t>70</w:t>
        </w:r>
        <w:r w:rsidR="00AA3793">
          <w:rPr>
            <w:noProof/>
            <w:webHidden/>
          </w:rPr>
          <w:fldChar w:fldCharType="end"/>
        </w:r>
      </w:hyperlink>
    </w:p>
    <w:p w:rsidR="00AA3793" w:rsidRDefault="00BF6DD5">
      <w:pPr>
        <w:pStyle w:val="TM4"/>
        <w:tabs>
          <w:tab w:val="left" w:pos="1100"/>
          <w:tab w:val="right" w:leader="dot" w:pos="9062"/>
        </w:tabs>
        <w:rPr>
          <w:noProof/>
        </w:rPr>
      </w:pPr>
      <w:hyperlink w:anchor="_Toc9400120" w:history="1">
        <w:r w:rsidR="00AA3793" w:rsidRPr="00A20869">
          <w:rPr>
            <w:rStyle w:val="Lienhypertexte"/>
            <w:rFonts w:ascii="Cambria" w:hAnsi="Cambria"/>
            <w:noProof/>
          </w:rPr>
          <w:t>5.</w:t>
        </w:r>
        <w:r w:rsidR="00AA3793">
          <w:rPr>
            <w:noProof/>
          </w:rPr>
          <w:tab/>
        </w:r>
        <w:r w:rsidR="00AA3793" w:rsidRPr="00A20869">
          <w:rPr>
            <w:rStyle w:val="Lienhypertexte"/>
            <w:noProof/>
          </w:rPr>
          <w:t>package.json</w:t>
        </w:r>
        <w:r w:rsidR="00AA3793">
          <w:rPr>
            <w:noProof/>
            <w:webHidden/>
          </w:rPr>
          <w:tab/>
        </w:r>
        <w:r w:rsidR="00AA3793">
          <w:rPr>
            <w:noProof/>
            <w:webHidden/>
          </w:rPr>
          <w:fldChar w:fldCharType="begin"/>
        </w:r>
        <w:r w:rsidR="00AA3793">
          <w:rPr>
            <w:noProof/>
            <w:webHidden/>
          </w:rPr>
          <w:instrText xml:space="preserve"> PAGEREF _Toc9400120 \h </w:instrText>
        </w:r>
        <w:r w:rsidR="00AA3793">
          <w:rPr>
            <w:noProof/>
            <w:webHidden/>
          </w:rPr>
        </w:r>
        <w:r w:rsidR="00AA3793">
          <w:rPr>
            <w:noProof/>
            <w:webHidden/>
          </w:rPr>
          <w:fldChar w:fldCharType="separate"/>
        </w:r>
        <w:r w:rsidR="00AA3793">
          <w:rPr>
            <w:noProof/>
            <w:webHidden/>
          </w:rPr>
          <w:t>70</w:t>
        </w:r>
        <w:r w:rsidR="00AA3793">
          <w:rPr>
            <w:noProof/>
            <w:webHidden/>
          </w:rPr>
          <w:fldChar w:fldCharType="end"/>
        </w:r>
      </w:hyperlink>
    </w:p>
    <w:p w:rsidR="00AA3793" w:rsidRDefault="00BF6DD5">
      <w:pPr>
        <w:pStyle w:val="TM4"/>
        <w:tabs>
          <w:tab w:val="left" w:pos="1100"/>
          <w:tab w:val="right" w:leader="dot" w:pos="9062"/>
        </w:tabs>
        <w:rPr>
          <w:noProof/>
        </w:rPr>
      </w:pPr>
      <w:hyperlink w:anchor="_Toc9400121" w:history="1">
        <w:r w:rsidR="00AA3793" w:rsidRPr="00A20869">
          <w:rPr>
            <w:rStyle w:val="Lienhypertexte"/>
            <w:rFonts w:ascii="Cambria" w:hAnsi="Cambria"/>
            <w:noProof/>
          </w:rPr>
          <w:t>6.</w:t>
        </w:r>
        <w:r w:rsidR="00AA3793">
          <w:rPr>
            <w:noProof/>
          </w:rPr>
          <w:tab/>
        </w:r>
        <w:r w:rsidR="00AA3793" w:rsidRPr="00A20869">
          <w:rPr>
            <w:rStyle w:val="Lienhypertexte"/>
            <w:noProof/>
          </w:rPr>
          <w:t>tsconfig.json</w:t>
        </w:r>
        <w:r w:rsidR="00AA3793">
          <w:rPr>
            <w:noProof/>
            <w:webHidden/>
          </w:rPr>
          <w:tab/>
        </w:r>
        <w:r w:rsidR="00AA3793">
          <w:rPr>
            <w:noProof/>
            <w:webHidden/>
          </w:rPr>
          <w:fldChar w:fldCharType="begin"/>
        </w:r>
        <w:r w:rsidR="00AA3793">
          <w:rPr>
            <w:noProof/>
            <w:webHidden/>
          </w:rPr>
          <w:instrText xml:space="preserve"> PAGEREF _Toc9400121 \h </w:instrText>
        </w:r>
        <w:r w:rsidR="00AA3793">
          <w:rPr>
            <w:noProof/>
            <w:webHidden/>
          </w:rPr>
        </w:r>
        <w:r w:rsidR="00AA3793">
          <w:rPr>
            <w:noProof/>
            <w:webHidden/>
          </w:rPr>
          <w:fldChar w:fldCharType="separate"/>
        </w:r>
        <w:r w:rsidR="00AA3793">
          <w:rPr>
            <w:noProof/>
            <w:webHidden/>
          </w:rPr>
          <w:t>71</w:t>
        </w:r>
        <w:r w:rsidR="00AA3793">
          <w:rPr>
            <w:noProof/>
            <w:webHidden/>
          </w:rPr>
          <w:fldChar w:fldCharType="end"/>
        </w:r>
      </w:hyperlink>
    </w:p>
    <w:p w:rsidR="00AA3793" w:rsidRDefault="00BF6DD5">
      <w:pPr>
        <w:pStyle w:val="TM1"/>
        <w:tabs>
          <w:tab w:val="right" w:leader="dot" w:pos="9062"/>
        </w:tabs>
        <w:rPr>
          <w:noProof/>
        </w:rPr>
      </w:pPr>
      <w:hyperlink w:anchor="_Toc9400122" w:history="1">
        <w:r w:rsidR="00AA3793" w:rsidRPr="00A20869">
          <w:rPr>
            <w:rStyle w:val="Lienhypertexte"/>
            <w:noProof/>
          </w:rPr>
          <w:t>PARTIE 4</w:t>
        </w:r>
        <w:r w:rsidR="00AA3793">
          <w:rPr>
            <w:noProof/>
            <w:webHidden/>
          </w:rPr>
          <w:tab/>
        </w:r>
        <w:r w:rsidR="00AA3793">
          <w:rPr>
            <w:noProof/>
            <w:webHidden/>
          </w:rPr>
          <w:fldChar w:fldCharType="begin"/>
        </w:r>
        <w:r w:rsidR="00AA3793">
          <w:rPr>
            <w:noProof/>
            <w:webHidden/>
          </w:rPr>
          <w:instrText xml:space="preserve"> PAGEREF _Toc9400122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1"/>
        <w:tabs>
          <w:tab w:val="right" w:leader="dot" w:pos="9062"/>
        </w:tabs>
        <w:rPr>
          <w:noProof/>
        </w:rPr>
      </w:pPr>
      <w:hyperlink w:anchor="_Toc9400123" w:history="1">
        <w:r w:rsidR="00AA3793" w:rsidRPr="00A20869">
          <w:rPr>
            <w:rStyle w:val="Lienhypertexte"/>
            <w:noProof/>
          </w:rPr>
          <w:t>PRESENTATION GENERALE</w:t>
        </w:r>
        <w:r w:rsidR="00AA3793">
          <w:rPr>
            <w:noProof/>
            <w:webHidden/>
          </w:rPr>
          <w:tab/>
        </w:r>
        <w:r w:rsidR="00AA3793">
          <w:rPr>
            <w:noProof/>
            <w:webHidden/>
          </w:rPr>
          <w:fldChar w:fldCharType="begin"/>
        </w:r>
        <w:r w:rsidR="00AA3793">
          <w:rPr>
            <w:noProof/>
            <w:webHidden/>
          </w:rPr>
          <w:instrText xml:space="preserve"> PAGEREF _Toc9400123 \h </w:instrText>
        </w:r>
        <w:r w:rsidR="00AA3793">
          <w:rPr>
            <w:noProof/>
            <w:webHidden/>
          </w:rPr>
        </w:r>
        <w:r w:rsidR="00AA3793">
          <w:rPr>
            <w:noProof/>
            <w:webHidden/>
          </w:rPr>
          <w:fldChar w:fldCharType="separate"/>
        </w:r>
        <w:r w:rsidR="00AA3793">
          <w:rPr>
            <w:noProof/>
            <w:webHidden/>
          </w:rPr>
          <w:t>57</w:t>
        </w:r>
        <w:r w:rsidR="00AA3793">
          <w:rPr>
            <w:noProof/>
            <w:webHidden/>
          </w:rPr>
          <w:fldChar w:fldCharType="end"/>
        </w:r>
      </w:hyperlink>
    </w:p>
    <w:p w:rsidR="00AA3793" w:rsidRDefault="00BF6DD5">
      <w:pPr>
        <w:pStyle w:val="TM2"/>
        <w:tabs>
          <w:tab w:val="right" w:leader="dot" w:pos="9062"/>
        </w:tabs>
        <w:rPr>
          <w:noProof/>
        </w:rPr>
      </w:pPr>
      <w:hyperlink w:anchor="_Toc9400124" w:history="1">
        <w:r w:rsidR="00AA3793" w:rsidRPr="00A20869">
          <w:rPr>
            <w:rStyle w:val="Lienhypertexte"/>
            <w:noProof/>
          </w:rPr>
          <w:t>CHAPITRE 6 : DISCUSSIONS</w:t>
        </w:r>
        <w:r w:rsidR="00AA3793">
          <w:rPr>
            <w:noProof/>
            <w:webHidden/>
          </w:rPr>
          <w:tab/>
        </w:r>
        <w:r w:rsidR="00AA3793">
          <w:rPr>
            <w:noProof/>
            <w:webHidden/>
          </w:rPr>
          <w:fldChar w:fldCharType="begin"/>
        </w:r>
        <w:r w:rsidR="00AA3793">
          <w:rPr>
            <w:noProof/>
            <w:webHidden/>
          </w:rPr>
          <w:instrText xml:space="preserve"> PAGEREF _Toc9400124 \h </w:instrText>
        </w:r>
        <w:r w:rsidR="00AA3793">
          <w:rPr>
            <w:noProof/>
            <w:webHidden/>
          </w:rPr>
        </w:r>
        <w:r w:rsidR="00AA3793">
          <w:rPr>
            <w:noProof/>
            <w:webHidden/>
          </w:rPr>
          <w:fldChar w:fldCharType="separate"/>
        </w:r>
        <w:r w:rsidR="00AA3793">
          <w:rPr>
            <w:noProof/>
            <w:webHidden/>
          </w:rPr>
          <w:t>72</w:t>
        </w:r>
        <w:r w:rsidR="00AA3793">
          <w:rPr>
            <w:noProof/>
            <w:webHidden/>
          </w:rPr>
          <w:fldChar w:fldCharType="end"/>
        </w:r>
      </w:hyperlink>
    </w:p>
    <w:p w:rsidR="00AA3793" w:rsidRDefault="00BF6DD5">
      <w:pPr>
        <w:pStyle w:val="TM3"/>
        <w:tabs>
          <w:tab w:val="left" w:pos="880"/>
          <w:tab w:val="right" w:leader="dot" w:pos="9062"/>
        </w:tabs>
        <w:rPr>
          <w:noProof/>
        </w:rPr>
      </w:pPr>
      <w:hyperlink w:anchor="_Toc9400125" w:history="1">
        <w:r w:rsidR="00AA3793" w:rsidRPr="00A20869">
          <w:rPr>
            <w:rStyle w:val="Lienhypertexte"/>
            <w:rFonts w:ascii="Cambria" w:hAnsi="Cambria"/>
            <w:noProof/>
          </w:rPr>
          <w:t>A.</w:t>
        </w:r>
        <w:r w:rsidR="00AA3793">
          <w:rPr>
            <w:noProof/>
          </w:rPr>
          <w:tab/>
        </w:r>
        <w:r w:rsidR="00AA3793" w:rsidRPr="00A20869">
          <w:rPr>
            <w:rStyle w:val="Lienhypertexte"/>
            <w:noProof/>
          </w:rPr>
          <w:t>OUTILS DE MODELISATION</w:t>
        </w:r>
        <w:r w:rsidR="00AA3793">
          <w:rPr>
            <w:noProof/>
            <w:webHidden/>
          </w:rPr>
          <w:tab/>
        </w:r>
        <w:r w:rsidR="00AA3793">
          <w:rPr>
            <w:noProof/>
            <w:webHidden/>
          </w:rPr>
          <w:fldChar w:fldCharType="begin"/>
        </w:r>
        <w:r w:rsidR="00AA3793">
          <w:rPr>
            <w:noProof/>
            <w:webHidden/>
          </w:rPr>
          <w:instrText xml:space="preserve"> PAGEREF _Toc9400125 \h </w:instrText>
        </w:r>
        <w:r w:rsidR="00AA3793">
          <w:rPr>
            <w:noProof/>
            <w:webHidden/>
          </w:rPr>
        </w:r>
        <w:r w:rsidR="00AA3793">
          <w:rPr>
            <w:noProof/>
            <w:webHidden/>
          </w:rPr>
          <w:fldChar w:fldCharType="separate"/>
        </w:r>
        <w:r w:rsidR="00AA3793">
          <w:rPr>
            <w:noProof/>
            <w:webHidden/>
          </w:rPr>
          <w:t>72</w:t>
        </w:r>
        <w:r w:rsidR="00AA3793">
          <w:rPr>
            <w:noProof/>
            <w:webHidden/>
          </w:rPr>
          <w:fldChar w:fldCharType="end"/>
        </w:r>
      </w:hyperlink>
    </w:p>
    <w:p w:rsidR="00AA3793" w:rsidRDefault="00BF6DD5">
      <w:pPr>
        <w:pStyle w:val="TM4"/>
        <w:tabs>
          <w:tab w:val="left" w:pos="1100"/>
          <w:tab w:val="right" w:leader="dot" w:pos="9062"/>
        </w:tabs>
        <w:rPr>
          <w:noProof/>
        </w:rPr>
      </w:pPr>
      <w:hyperlink w:anchor="_Toc9400126" w:history="1">
        <w:r w:rsidR="00AA3793" w:rsidRPr="00A20869">
          <w:rPr>
            <w:rStyle w:val="Lienhypertexte"/>
            <w:rFonts w:ascii="Cambria" w:hAnsi="Cambria"/>
            <w:noProof/>
          </w:rPr>
          <w:t>1.</w:t>
        </w:r>
        <w:r w:rsidR="00AA3793">
          <w:rPr>
            <w:noProof/>
          </w:rPr>
          <w:tab/>
        </w:r>
        <w:r w:rsidR="00AA3793" w:rsidRPr="00A20869">
          <w:rPr>
            <w:rStyle w:val="Lienhypertexte"/>
            <w:noProof/>
          </w:rPr>
          <w:t>Les diagrammes UML</w:t>
        </w:r>
        <w:r w:rsidR="00AA3793">
          <w:rPr>
            <w:noProof/>
            <w:webHidden/>
          </w:rPr>
          <w:tab/>
        </w:r>
        <w:r w:rsidR="00AA3793">
          <w:rPr>
            <w:noProof/>
            <w:webHidden/>
          </w:rPr>
          <w:fldChar w:fldCharType="begin"/>
        </w:r>
        <w:r w:rsidR="00AA3793">
          <w:rPr>
            <w:noProof/>
            <w:webHidden/>
          </w:rPr>
          <w:instrText xml:space="preserve"> PAGEREF _Toc9400126 \h </w:instrText>
        </w:r>
        <w:r w:rsidR="00AA3793">
          <w:rPr>
            <w:noProof/>
            <w:webHidden/>
          </w:rPr>
        </w:r>
        <w:r w:rsidR="00AA3793">
          <w:rPr>
            <w:noProof/>
            <w:webHidden/>
          </w:rPr>
          <w:fldChar w:fldCharType="separate"/>
        </w:r>
        <w:r w:rsidR="00AA3793">
          <w:rPr>
            <w:noProof/>
            <w:webHidden/>
          </w:rPr>
          <w:t>72</w:t>
        </w:r>
        <w:r w:rsidR="00AA3793">
          <w:rPr>
            <w:noProof/>
            <w:webHidden/>
          </w:rPr>
          <w:fldChar w:fldCharType="end"/>
        </w:r>
      </w:hyperlink>
    </w:p>
    <w:p w:rsidR="00AA3793" w:rsidRDefault="00BF6DD5">
      <w:pPr>
        <w:pStyle w:val="TM4"/>
        <w:tabs>
          <w:tab w:val="left" w:pos="1100"/>
          <w:tab w:val="right" w:leader="dot" w:pos="9062"/>
        </w:tabs>
        <w:rPr>
          <w:noProof/>
        </w:rPr>
      </w:pPr>
      <w:hyperlink w:anchor="_Toc9400127" w:history="1">
        <w:r w:rsidR="00AA3793" w:rsidRPr="00A20869">
          <w:rPr>
            <w:rStyle w:val="Lienhypertexte"/>
            <w:rFonts w:ascii="Cambria" w:hAnsi="Cambria"/>
            <w:noProof/>
          </w:rPr>
          <w:t>2.</w:t>
        </w:r>
        <w:r w:rsidR="00AA3793">
          <w:rPr>
            <w:noProof/>
          </w:rPr>
          <w:tab/>
        </w:r>
        <w:r w:rsidR="00AA3793" w:rsidRPr="00A20869">
          <w:rPr>
            <w:rStyle w:val="Lienhypertexte"/>
            <w:noProof/>
          </w:rPr>
          <w:t>Modélisation du système</w:t>
        </w:r>
        <w:r w:rsidR="00AA3793">
          <w:rPr>
            <w:noProof/>
            <w:webHidden/>
          </w:rPr>
          <w:tab/>
        </w:r>
        <w:r w:rsidR="00AA3793">
          <w:rPr>
            <w:noProof/>
            <w:webHidden/>
          </w:rPr>
          <w:fldChar w:fldCharType="begin"/>
        </w:r>
        <w:r w:rsidR="00AA3793">
          <w:rPr>
            <w:noProof/>
            <w:webHidden/>
          </w:rPr>
          <w:instrText xml:space="preserve"> PAGEREF _Toc9400127 \h </w:instrText>
        </w:r>
        <w:r w:rsidR="00AA3793">
          <w:rPr>
            <w:noProof/>
            <w:webHidden/>
          </w:rPr>
        </w:r>
        <w:r w:rsidR="00AA3793">
          <w:rPr>
            <w:noProof/>
            <w:webHidden/>
          </w:rPr>
          <w:fldChar w:fldCharType="separate"/>
        </w:r>
        <w:r w:rsidR="00AA3793">
          <w:rPr>
            <w:noProof/>
            <w:webHidden/>
          </w:rPr>
          <w:t>72</w:t>
        </w:r>
        <w:r w:rsidR="00AA3793">
          <w:rPr>
            <w:noProof/>
            <w:webHidden/>
          </w:rPr>
          <w:fldChar w:fldCharType="end"/>
        </w:r>
      </w:hyperlink>
    </w:p>
    <w:p w:rsidR="00AA3793" w:rsidRDefault="00BF6DD5">
      <w:pPr>
        <w:pStyle w:val="TM5"/>
        <w:tabs>
          <w:tab w:val="left" w:pos="1320"/>
          <w:tab w:val="right" w:leader="dot" w:pos="9062"/>
        </w:tabs>
        <w:rPr>
          <w:noProof/>
        </w:rPr>
      </w:pPr>
      <w:hyperlink w:anchor="_Toc9400128" w:history="1">
        <w:r w:rsidR="00AA3793" w:rsidRPr="00A20869">
          <w:rPr>
            <w:rStyle w:val="Lienhypertexte"/>
            <w:rFonts w:ascii="Cambria" w:hAnsi="Cambria"/>
            <w:noProof/>
          </w:rPr>
          <w:t>a.</w:t>
        </w:r>
        <w:r w:rsidR="00AA3793">
          <w:rPr>
            <w:noProof/>
          </w:rPr>
          <w:tab/>
        </w:r>
        <w:r w:rsidR="00AA3793" w:rsidRPr="00A20869">
          <w:rPr>
            <w:rStyle w:val="Lienhypertexte"/>
            <w:noProof/>
          </w:rPr>
          <w:t>Diagramme de classe</w:t>
        </w:r>
        <w:r w:rsidR="00AA3793">
          <w:rPr>
            <w:noProof/>
            <w:webHidden/>
          </w:rPr>
          <w:tab/>
        </w:r>
        <w:r w:rsidR="00AA3793">
          <w:rPr>
            <w:noProof/>
            <w:webHidden/>
          </w:rPr>
          <w:fldChar w:fldCharType="begin"/>
        </w:r>
        <w:r w:rsidR="00AA3793">
          <w:rPr>
            <w:noProof/>
            <w:webHidden/>
          </w:rPr>
          <w:instrText xml:space="preserve"> PAGEREF _Toc9400128 \h </w:instrText>
        </w:r>
        <w:r w:rsidR="00AA3793">
          <w:rPr>
            <w:noProof/>
            <w:webHidden/>
          </w:rPr>
        </w:r>
        <w:r w:rsidR="00AA3793">
          <w:rPr>
            <w:noProof/>
            <w:webHidden/>
          </w:rPr>
          <w:fldChar w:fldCharType="separate"/>
        </w:r>
        <w:r w:rsidR="00AA3793">
          <w:rPr>
            <w:noProof/>
            <w:webHidden/>
          </w:rPr>
          <w:t>73</w:t>
        </w:r>
        <w:r w:rsidR="00AA3793">
          <w:rPr>
            <w:noProof/>
            <w:webHidden/>
          </w:rPr>
          <w:fldChar w:fldCharType="end"/>
        </w:r>
      </w:hyperlink>
    </w:p>
    <w:p w:rsidR="00AA3793" w:rsidRDefault="00BF6DD5">
      <w:pPr>
        <w:pStyle w:val="TM5"/>
        <w:tabs>
          <w:tab w:val="left" w:pos="1320"/>
          <w:tab w:val="right" w:leader="dot" w:pos="9062"/>
        </w:tabs>
        <w:rPr>
          <w:noProof/>
        </w:rPr>
      </w:pPr>
      <w:hyperlink w:anchor="_Toc9400129" w:history="1">
        <w:r w:rsidR="00AA3793" w:rsidRPr="00A20869">
          <w:rPr>
            <w:rStyle w:val="Lienhypertexte"/>
            <w:rFonts w:ascii="Cambria" w:hAnsi="Cambria"/>
            <w:noProof/>
          </w:rPr>
          <w:t>b.</w:t>
        </w:r>
        <w:r w:rsidR="00AA3793">
          <w:rPr>
            <w:noProof/>
          </w:rPr>
          <w:tab/>
        </w:r>
        <w:r w:rsidR="00AA3793" w:rsidRPr="00A20869">
          <w:rPr>
            <w:rStyle w:val="Lienhypertexte"/>
            <w:noProof/>
          </w:rPr>
          <w:t>Diagramme d’activité</w:t>
        </w:r>
        <w:r w:rsidR="00AA3793">
          <w:rPr>
            <w:noProof/>
            <w:webHidden/>
          </w:rPr>
          <w:tab/>
        </w:r>
        <w:r w:rsidR="00AA3793">
          <w:rPr>
            <w:noProof/>
            <w:webHidden/>
          </w:rPr>
          <w:fldChar w:fldCharType="begin"/>
        </w:r>
        <w:r w:rsidR="00AA3793">
          <w:rPr>
            <w:noProof/>
            <w:webHidden/>
          </w:rPr>
          <w:instrText xml:space="preserve"> PAGEREF _Toc9400129 \h </w:instrText>
        </w:r>
        <w:r w:rsidR="00AA3793">
          <w:rPr>
            <w:noProof/>
            <w:webHidden/>
          </w:rPr>
        </w:r>
        <w:r w:rsidR="00AA3793">
          <w:rPr>
            <w:noProof/>
            <w:webHidden/>
          </w:rPr>
          <w:fldChar w:fldCharType="separate"/>
        </w:r>
        <w:r w:rsidR="00AA3793">
          <w:rPr>
            <w:noProof/>
            <w:webHidden/>
          </w:rPr>
          <w:t>73</w:t>
        </w:r>
        <w:r w:rsidR="00AA3793">
          <w:rPr>
            <w:noProof/>
            <w:webHidden/>
          </w:rPr>
          <w:fldChar w:fldCharType="end"/>
        </w:r>
      </w:hyperlink>
    </w:p>
    <w:p w:rsidR="00AA3793" w:rsidRDefault="00BF6DD5">
      <w:pPr>
        <w:pStyle w:val="TM5"/>
        <w:tabs>
          <w:tab w:val="left" w:pos="1320"/>
          <w:tab w:val="right" w:leader="dot" w:pos="9062"/>
        </w:tabs>
        <w:rPr>
          <w:noProof/>
        </w:rPr>
      </w:pPr>
      <w:hyperlink w:anchor="_Toc9400130" w:history="1">
        <w:r w:rsidR="00AA3793" w:rsidRPr="00A20869">
          <w:rPr>
            <w:rStyle w:val="Lienhypertexte"/>
            <w:rFonts w:ascii="Cambria" w:hAnsi="Cambria"/>
            <w:noProof/>
          </w:rPr>
          <w:t>c.</w:t>
        </w:r>
        <w:r w:rsidR="00AA3793">
          <w:rPr>
            <w:noProof/>
          </w:rPr>
          <w:tab/>
        </w:r>
        <w:r w:rsidR="00AA3793" w:rsidRPr="00A20869">
          <w:rPr>
            <w:rStyle w:val="Lienhypertexte"/>
            <w:noProof/>
          </w:rPr>
          <w:t>Diagramme de cas d’utilisation</w:t>
        </w:r>
        <w:r w:rsidR="00AA3793">
          <w:rPr>
            <w:noProof/>
            <w:webHidden/>
          </w:rPr>
          <w:tab/>
        </w:r>
        <w:r w:rsidR="00AA3793">
          <w:rPr>
            <w:noProof/>
            <w:webHidden/>
          </w:rPr>
          <w:fldChar w:fldCharType="begin"/>
        </w:r>
        <w:r w:rsidR="00AA3793">
          <w:rPr>
            <w:noProof/>
            <w:webHidden/>
          </w:rPr>
          <w:instrText xml:space="preserve"> PAGEREF _Toc9400130 \h </w:instrText>
        </w:r>
        <w:r w:rsidR="00AA3793">
          <w:rPr>
            <w:noProof/>
            <w:webHidden/>
          </w:rPr>
        </w:r>
        <w:r w:rsidR="00AA3793">
          <w:rPr>
            <w:noProof/>
            <w:webHidden/>
          </w:rPr>
          <w:fldChar w:fldCharType="separate"/>
        </w:r>
        <w:r w:rsidR="00AA3793">
          <w:rPr>
            <w:noProof/>
            <w:webHidden/>
          </w:rPr>
          <w:t>74</w:t>
        </w:r>
        <w:r w:rsidR="00AA3793">
          <w:rPr>
            <w:noProof/>
            <w:webHidden/>
          </w:rPr>
          <w:fldChar w:fldCharType="end"/>
        </w:r>
      </w:hyperlink>
    </w:p>
    <w:p w:rsidR="00AA3793" w:rsidRDefault="00BF6DD5">
      <w:pPr>
        <w:pStyle w:val="TM5"/>
        <w:tabs>
          <w:tab w:val="left" w:pos="1320"/>
          <w:tab w:val="right" w:leader="dot" w:pos="9062"/>
        </w:tabs>
        <w:rPr>
          <w:noProof/>
        </w:rPr>
      </w:pPr>
      <w:hyperlink w:anchor="_Toc9400131" w:history="1">
        <w:r w:rsidR="00AA3793" w:rsidRPr="00A20869">
          <w:rPr>
            <w:rStyle w:val="Lienhypertexte"/>
            <w:rFonts w:ascii="Cambria" w:hAnsi="Cambria"/>
            <w:noProof/>
          </w:rPr>
          <w:t>d.</w:t>
        </w:r>
        <w:r w:rsidR="00AA3793">
          <w:rPr>
            <w:noProof/>
          </w:rPr>
          <w:tab/>
        </w:r>
        <w:r w:rsidR="00AA3793" w:rsidRPr="00A20869">
          <w:rPr>
            <w:rStyle w:val="Lienhypertexte"/>
            <w:noProof/>
          </w:rPr>
          <w:t>Diagramme de déploiement</w:t>
        </w:r>
        <w:r w:rsidR="00AA3793">
          <w:rPr>
            <w:noProof/>
            <w:webHidden/>
          </w:rPr>
          <w:tab/>
        </w:r>
        <w:r w:rsidR="00AA3793">
          <w:rPr>
            <w:noProof/>
            <w:webHidden/>
          </w:rPr>
          <w:fldChar w:fldCharType="begin"/>
        </w:r>
        <w:r w:rsidR="00AA3793">
          <w:rPr>
            <w:noProof/>
            <w:webHidden/>
          </w:rPr>
          <w:instrText xml:space="preserve"> PAGEREF _Toc9400131 \h </w:instrText>
        </w:r>
        <w:r w:rsidR="00AA3793">
          <w:rPr>
            <w:noProof/>
            <w:webHidden/>
          </w:rPr>
        </w:r>
        <w:r w:rsidR="00AA3793">
          <w:rPr>
            <w:noProof/>
            <w:webHidden/>
          </w:rPr>
          <w:fldChar w:fldCharType="separate"/>
        </w:r>
        <w:r w:rsidR="00AA3793">
          <w:rPr>
            <w:noProof/>
            <w:webHidden/>
          </w:rPr>
          <w:t>75</w:t>
        </w:r>
        <w:r w:rsidR="00AA3793">
          <w:rPr>
            <w:noProof/>
            <w:webHidden/>
          </w:rPr>
          <w:fldChar w:fldCharType="end"/>
        </w:r>
      </w:hyperlink>
    </w:p>
    <w:p w:rsidR="00AA3793" w:rsidRDefault="00BF6DD5">
      <w:pPr>
        <w:pStyle w:val="TM3"/>
        <w:tabs>
          <w:tab w:val="left" w:pos="880"/>
          <w:tab w:val="right" w:leader="dot" w:pos="9062"/>
        </w:tabs>
        <w:rPr>
          <w:noProof/>
        </w:rPr>
      </w:pPr>
      <w:hyperlink w:anchor="_Toc9400132" w:history="1">
        <w:r w:rsidR="00AA3793" w:rsidRPr="00A20869">
          <w:rPr>
            <w:rStyle w:val="Lienhypertexte"/>
            <w:rFonts w:ascii="Cambria" w:hAnsi="Cambria"/>
            <w:noProof/>
          </w:rPr>
          <w:t>B.</w:t>
        </w:r>
        <w:r w:rsidR="00AA3793">
          <w:rPr>
            <w:noProof/>
          </w:rPr>
          <w:tab/>
        </w:r>
        <w:r w:rsidR="00AA3793" w:rsidRPr="00A20869">
          <w:rPr>
            <w:rStyle w:val="Lienhypertexte"/>
            <w:noProof/>
          </w:rPr>
          <w:t>ETAT DU PROJET</w:t>
        </w:r>
        <w:r w:rsidR="00AA3793">
          <w:rPr>
            <w:noProof/>
            <w:webHidden/>
          </w:rPr>
          <w:tab/>
        </w:r>
        <w:r w:rsidR="00AA3793">
          <w:rPr>
            <w:noProof/>
            <w:webHidden/>
          </w:rPr>
          <w:fldChar w:fldCharType="begin"/>
        </w:r>
        <w:r w:rsidR="00AA3793">
          <w:rPr>
            <w:noProof/>
            <w:webHidden/>
          </w:rPr>
          <w:instrText xml:space="preserve"> PAGEREF _Toc9400132 \h </w:instrText>
        </w:r>
        <w:r w:rsidR="00AA3793">
          <w:rPr>
            <w:noProof/>
            <w:webHidden/>
          </w:rPr>
        </w:r>
        <w:r w:rsidR="00AA3793">
          <w:rPr>
            <w:noProof/>
            <w:webHidden/>
          </w:rPr>
          <w:fldChar w:fldCharType="separate"/>
        </w:r>
        <w:r w:rsidR="00AA3793">
          <w:rPr>
            <w:noProof/>
            <w:webHidden/>
          </w:rPr>
          <w:t>76</w:t>
        </w:r>
        <w:r w:rsidR="00AA3793">
          <w:rPr>
            <w:noProof/>
            <w:webHidden/>
          </w:rPr>
          <w:fldChar w:fldCharType="end"/>
        </w:r>
      </w:hyperlink>
    </w:p>
    <w:p w:rsidR="00AA3793" w:rsidRDefault="00BF6DD5">
      <w:pPr>
        <w:pStyle w:val="TM4"/>
        <w:tabs>
          <w:tab w:val="left" w:pos="1100"/>
          <w:tab w:val="right" w:leader="dot" w:pos="9062"/>
        </w:tabs>
        <w:rPr>
          <w:noProof/>
        </w:rPr>
      </w:pPr>
      <w:hyperlink w:anchor="_Toc9400133" w:history="1">
        <w:r w:rsidR="00AA3793" w:rsidRPr="00A20869">
          <w:rPr>
            <w:rStyle w:val="Lienhypertexte"/>
            <w:rFonts w:ascii="Cambria" w:hAnsi="Cambria"/>
            <w:noProof/>
          </w:rPr>
          <w:t>1.</w:t>
        </w:r>
        <w:r w:rsidR="00AA3793">
          <w:rPr>
            <w:noProof/>
          </w:rPr>
          <w:tab/>
        </w:r>
        <w:r w:rsidR="00AA3793" w:rsidRPr="00A20869">
          <w:rPr>
            <w:rStyle w:val="Lienhypertexte"/>
            <w:noProof/>
          </w:rPr>
          <w:t>MISE EN PLACE</w:t>
        </w:r>
        <w:r w:rsidR="00AA3793">
          <w:rPr>
            <w:noProof/>
            <w:webHidden/>
          </w:rPr>
          <w:tab/>
        </w:r>
        <w:r w:rsidR="00AA3793">
          <w:rPr>
            <w:noProof/>
            <w:webHidden/>
          </w:rPr>
          <w:fldChar w:fldCharType="begin"/>
        </w:r>
        <w:r w:rsidR="00AA3793">
          <w:rPr>
            <w:noProof/>
            <w:webHidden/>
          </w:rPr>
          <w:instrText xml:space="preserve"> PAGEREF _Toc9400133 \h </w:instrText>
        </w:r>
        <w:r w:rsidR="00AA3793">
          <w:rPr>
            <w:noProof/>
            <w:webHidden/>
          </w:rPr>
        </w:r>
        <w:r w:rsidR="00AA3793">
          <w:rPr>
            <w:noProof/>
            <w:webHidden/>
          </w:rPr>
          <w:fldChar w:fldCharType="separate"/>
        </w:r>
        <w:r w:rsidR="00AA3793">
          <w:rPr>
            <w:noProof/>
            <w:webHidden/>
          </w:rPr>
          <w:t>76</w:t>
        </w:r>
        <w:r w:rsidR="00AA3793">
          <w:rPr>
            <w:noProof/>
            <w:webHidden/>
          </w:rPr>
          <w:fldChar w:fldCharType="end"/>
        </w:r>
      </w:hyperlink>
    </w:p>
    <w:p w:rsidR="00AA3793" w:rsidRDefault="00BF6DD5">
      <w:pPr>
        <w:pStyle w:val="TM4"/>
        <w:tabs>
          <w:tab w:val="left" w:pos="1100"/>
          <w:tab w:val="right" w:leader="dot" w:pos="9062"/>
        </w:tabs>
        <w:rPr>
          <w:noProof/>
        </w:rPr>
      </w:pPr>
      <w:hyperlink w:anchor="_Toc9400134" w:history="1">
        <w:r w:rsidR="00AA3793" w:rsidRPr="00A20869">
          <w:rPr>
            <w:rStyle w:val="Lienhypertexte"/>
            <w:rFonts w:ascii="Cambria" w:hAnsi="Cambria"/>
            <w:noProof/>
          </w:rPr>
          <w:t>2.</w:t>
        </w:r>
        <w:r w:rsidR="00AA3793">
          <w:rPr>
            <w:noProof/>
          </w:rPr>
          <w:tab/>
        </w:r>
        <w:r w:rsidR="00AA3793" w:rsidRPr="00A20869">
          <w:rPr>
            <w:rStyle w:val="Lienhypertexte"/>
            <w:noProof/>
          </w:rPr>
          <w:t>BILAN PROJET</w:t>
        </w:r>
        <w:r w:rsidR="00AA3793">
          <w:rPr>
            <w:noProof/>
            <w:webHidden/>
          </w:rPr>
          <w:tab/>
        </w:r>
        <w:r w:rsidR="00AA3793">
          <w:rPr>
            <w:noProof/>
            <w:webHidden/>
          </w:rPr>
          <w:fldChar w:fldCharType="begin"/>
        </w:r>
        <w:r w:rsidR="00AA3793">
          <w:rPr>
            <w:noProof/>
            <w:webHidden/>
          </w:rPr>
          <w:instrText xml:space="preserve"> PAGEREF _Toc9400134 \h </w:instrText>
        </w:r>
        <w:r w:rsidR="00AA3793">
          <w:rPr>
            <w:noProof/>
            <w:webHidden/>
          </w:rPr>
        </w:r>
        <w:r w:rsidR="00AA3793">
          <w:rPr>
            <w:noProof/>
            <w:webHidden/>
          </w:rPr>
          <w:fldChar w:fldCharType="separate"/>
        </w:r>
        <w:r w:rsidR="00AA3793">
          <w:rPr>
            <w:noProof/>
            <w:webHidden/>
          </w:rPr>
          <w:t>76</w:t>
        </w:r>
        <w:r w:rsidR="00AA3793">
          <w:rPr>
            <w:noProof/>
            <w:webHidden/>
          </w:rPr>
          <w:fldChar w:fldCharType="end"/>
        </w:r>
      </w:hyperlink>
    </w:p>
    <w:p w:rsidR="00AA3793" w:rsidRDefault="00BF6DD5">
      <w:pPr>
        <w:pStyle w:val="TM3"/>
        <w:tabs>
          <w:tab w:val="left" w:pos="880"/>
          <w:tab w:val="right" w:leader="dot" w:pos="9062"/>
        </w:tabs>
        <w:rPr>
          <w:noProof/>
        </w:rPr>
      </w:pPr>
      <w:hyperlink w:anchor="_Toc9400135" w:history="1">
        <w:r w:rsidR="00AA3793" w:rsidRPr="00A20869">
          <w:rPr>
            <w:rStyle w:val="Lienhypertexte"/>
            <w:rFonts w:ascii="Cambria" w:hAnsi="Cambria"/>
            <w:noProof/>
          </w:rPr>
          <w:t>C.</w:t>
        </w:r>
        <w:r w:rsidR="00AA3793">
          <w:rPr>
            <w:noProof/>
          </w:rPr>
          <w:tab/>
        </w:r>
        <w:r w:rsidR="00AA3793" w:rsidRPr="00A20869">
          <w:rPr>
            <w:rStyle w:val="Lienhypertexte"/>
            <w:noProof/>
          </w:rPr>
          <w:t>LA GESTION QUALITES</w:t>
        </w:r>
        <w:r w:rsidR="00AA3793">
          <w:rPr>
            <w:noProof/>
            <w:webHidden/>
          </w:rPr>
          <w:tab/>
        </w:r>
        <w:r w:rsidR="00AA3793">
          <w:rPr>
            <w:noProof/>
            <w:webHidden/>
          </w:rPr>
          <w:fldChar w:fldCharType="begin"/>
        </w:r>
        <w:r w:rsidR="00AA3793">
          <w:rPr>
            <w:noProof/>
            <w:webHidden/>
          </w:rPr>
          <w:instrText xml:space="preserve"> PAGEREF _Toc9400135 \h </w:instrText>
        </w:r>
        <w:r w:rsidR="00AA3793">
          <w:rPr>
            <w:noProof/>
            <w:webHidden/>
          </w:rPr>
        </w:r>
        <w:r w:rsidR="00AA3793">
          <w:rPr>
            <w:noProof/>
            <w:webHidden/>
          </w:rPr>
          <w:fldChar w:fldCharType="separate"/>
        </w:r>
        <w:r w:rsidR="00AA3793">
          <w:rPr>
            <w:noProof/>
            <w:webHidden/>
          </w:rPr>
          <w:t>77</w:t>
        </w:r>
        <w:r w:rsidR="00AA3793">
          <w:rPr>
            <w:noProof/>
            <w:webHidden/>
          </w:rPr>
          <w:fldChar w:fldCharType="end"/>
        </w:r>
      </w:hyperlink>
    </w:p>
    <w:p w:rsidR="00AA3793" w:rsidRDefault="00BF6DD5">
      <w:pPr>
        <w:pStyle w:val="TM4"/>
        <w:tabs>
          <w:tab w:val="left" w:pos="1100"/>
          <w:tab w:val="right" w:leader="dot" w:pos="9062"/>
        </w:tabs>
        <w:rPr>
          <w:noProof/>
        </w:rPr>
      </w:pPr>
      <w:hyperlink w:anchor="_Toc9400136" w:history="1">
        <w:r w:rsidR="00AA3793" w:rsidRPr="00A20869">
          <w:rPr>
            <w:rStyle w:val="Lienhypertexte"/>
            <w:rFonts w:ascii="Cambria" w:hAnsi="Cambria"/>
            <w:noProof/>
          </w:rPr>
          <w:t>1.</w:t>
        </w:r>
        <w:r w:rsidR="00AA3793">
          <w:rPr>
            <w:noProof/>
          </w:rPr>
          <w:tab/>
        </w:r>
        <w:r w:rsidR="00AA3793" w:rsidRPr="00A20869">
          <w:rPr>
            <w:rStyle w:val="Lienhypertexte"/>
            <w:noProof/>
          </w:rPr>
          <w:t>Définition de la qualité</w:t>
        </w:r>
        <w:r w:rsidR="00AA3793">
          <w:rPr>
            <w:noProof/>
            <w:webHidden/>
          </w:rPr>
          <w:tab/>
        </w:r>
        <w:r w:rsidR="00AA3793">
          <w:rPr>
            <w:noProof/>
            <w:webHidden/>
          </w:rPr>
          <w:fldChar w:fldCharType="begin"/>
        </w:r>
        <w:r w:rsidR="00AA3793">
          <w:rPr>
            <w:noProof/>
            <w:webHidden/>
          </w:rPr>
          <w:instrText xml:space="preserve"> PAGEREF _Toc9400136 \h </w:instrText>
        </w:r>
        <w:r w:rsidR="00AA3793">
          <w:rPr>
            <w:noProof/>
            <w:webHidden/>
          </w:rPr>
        </w:r>
        <w:r w:rsidR="00AA3793">
          <w:rPr>
            <w:noProof/>
            <w:webHidden/>
          </w:rPr>
          <w:fldChar w:fldCharType="separate"/>
        </w:r>
        <w:r w:rsidR="00AA3793">
          <w:rPr>
            <w:noProof/>
            <w:webHidden/>
          </w:rPr>
          <w:t>77</w:t>
        </w:r>
        <w:r w:rsidR="00AA3793">
          <w:rPr>
            <w:noProof/>
            <w:webHidden/>
          </w:rPr>
          <w:fldChar w:fldCharType="end"/>
        </w:r>
      </w:hyperlink>
    </w:p>
    <w:p w:rsidR="00AA3793" w:rsidRDefault="00BF6DD5">
      <w:pPr>
        <w:pStyle w:val="TM2"/>
        <w:tabs>
          <w:tab w:val="right" w:leader="dot" w:pos="9062"/>
        </w:tabs>
        <w:rPr>
          <w:noProof/>
        </w:rPr>
      </w:pPr>
      <w:hyperlink w:anchor="_Toc9400137" w:history="1">
        <w:r w:rsidR="00AA3793" w:rsidRPr="00A20869">
          <w:rPr>
            <w:rStyle w:val="Lienhypertexte"/>
            <w:noProof/>
          </w:rPr>
          <w:t>CHAPITRE 7 : AMELIORATION FUTURE</w:t>
        </w:r>
        <w:r w:rsidR="00AA3793">
          <w:rPr>
            <w:noProof/>
            <w:webHidden/>
          </w:rPr>
          <w:tab/>
        </w:r>
        <w:r w:rsidR="00AA3793">
          <w:rPr>
            <w:noProof/>
            <w:webHidden/>
          </w:rPr>
          <w:fldChar w:fldCharType="begin"/>
        </w:r>
        <w:r w:rsidR="00AA3793">
          <w:rPr>
            <w:noProof/>
            <w:webHidden/>
          </w:rPr>
          <w:instrText xml:space="preserve"> PAGEREF _Toc9400137 \h </w:instrText>
        </w:r>
        <w:r w:rsidR="00AA3793">
          <w:rPr>
            <w:noProof/>
            <w:webHidden/>
          </w:rPr>
        </w:r>
        <w:r w:rsidR="00AA3793">
          <w:rPr>
            <w:noProof/>
            <w:webHidden/>
          </w:rPr>
          <w:fldChar w:fldCharType="separate"/>
        </w:r>
        <w:r w:rsidR="00AA3793">
          <w:rPr>
            <w:noProof/>
            <w:webHidden/>
          </w:rPr>
          <w:t>78</w:t>
        </w:r>
        <w:r w:rsidR="00AA3793">
          <w:rPr>
            <w:noProof/>
            <w:webHidden/>
          </w:rPr>
          <w:fldChar w:fldCharType="end"/>
        </w:r>
      </w:hyperlink>
    </w:p>
    <w:p w:rsidR="00AA3793" w:rsidRDefault="00BF6DD5">
      <w:pPr>
        <w:pStyle w:val="TM1"/>
        <w:tabs>
          <w:tab w:val="right" w:leader="dot" w:pos="9062"/>
        </w:tabs>
        <w:rPr>
          <w:noProof/>
        </w:rPr>
      </w:pPr>
      <w:hyperlink w:anchor="_Toc9400138" w:history="1">
        <w:r w:rsidR="00AA3793" w:rsidRPr="00A20869">
          <w:rPr>
            <w:rStyle w:val="Lienhypertexte"/>
            <w:noProof/>
          </w:rPr>
          <w:t>CONCLUSION</w:t>
        </w:r>
        <w:r w:rsidR="00AA3793">
          <w:rPr>
            <w:noProof/>
            <w:webHidden/>
          </w:rPr>
          <w:tab/>
        </w:r>
        <w:r w:rsidR="00AA3793">
          <w:rPr>
            <w:noProof/>
            <w:webHidden/>
          </w:rPr>
          <w:fldChar w:fldCharType="begin"/>
        </w:r>
        <w:r w:rsidR="00AA3793">
          <w:rPr>
            <w:noProof/>
            <w:webHidden/>
          </w:rPr>
          <w:instrText xml:space="preserve"> PAGEREF _Toc9400138 \h </w:instrText>
        </w:r>
        <w:r w:rsidR="00AA3793">
          <w:rPr>
            <w:noProof/>
            <w:webHidden/>
          </w:rPr>
        </w:r>
        <w:r w:rsidR="00AA3793">
          <w:rPr>
            <w:noProof/>
            <w:webHidden/>
          </w:rPr>
          <w:fldChar w:fldCharType="separate"/>
        </w:r>
        <w:r w:rsidR="00AA3793">
          <w:rPr>
            <w:noProof/>
            <w:webHidden/>
          </w:rPr>
          <w:t>79</w:t>
        </w:r>
        <w:r w:rsidR="00AA3793">
          <w:rPr>
            <w:noProof/>
            <w:webHidden/>
          </w:rPr>
          <w:fldChar w:fldCharType="end"/>
        </w:r>
      </w:hyperlink>
    </w:p>
    <w:p w:rsidR="00AA3793" w:rsidRDefault="00BF6DD5">
      <w:pPr>
        <w:pStyle w:val="TM1"/>
        <w:tabs>
          <w:tab w:val="right" w:leader="dot" w:pos="9062"/>
        </w:tabs>
        <w:rPr>
          <w:noProof/>
        </w:rPr>
      </w:pPr>
      <w:hyperlink w:anchor="_Toc9400139" w:history="1">
        <w:r w:rsidR="00AA3793" w:rsidRPr="00A20869">
          <w:rPr>
            <w:rStyle w:val="Lienhypertexte"/>
            <w:noProof/>
          </w:rPr>
          <w:t>ANNEXES</w:t>
        </w:r>
        <w:r w:rsidR="00AA3793">
          <w:rPr>
            <w:noProof/>
            <w:webHidden/>
          </w:rPr>
          <w:tab/>
        </w:r>
        <w:r w:rsidR="00AA3793">
          <w:rPr>
            <w:noProof/>
            <w:webHidden/>
          </w:rPr>
          <w:fldChar w:fldCharType="begin"/>
        </w:r>
        <w:r w:rsidR="00AA3793">
          <w:rPr>
            <w:noProof/>
            <w:webHidden/>
          </w:rPr>
          <w:instrText xml:space="preserve"> PAGEREF _Toc9400139 \h </w:instrText>
        </w:r>
        <w:r w:rsidR="00AA3793">
          <w:rPr>
            <w:noProof/>
            <w:webHidden/>
          </w:rPr>
        </w:r>
        <w:r w:rsidR="00AA3793">
          <w:rPr>
            <w:noProof/>
            <w:webHidden/>
          </w:rPr>
          <w:fldChar w:fldCharType="separate"/>
        </w:r>
        <w:r w:rsidR="00AA3793">
          <w:rPr>
            <w:noProof/>
            <w:webHidden/>
          </w:rPr>
          <w:t>80</w:t>
        </w:r>
        <w:r w:rsidR="00AA3793">
          <w:rPr>
            <w:noProof/>
            <w:webHidden/>
          </w:rPr>
          <w:fldChar w:fldCharType="end"/>
        </w:r>
      </w:hyperlink>
    </w:p>
    <w:p w:rsidR="00AA3793" w:rsidRDefault="00BF6DD5">
      <w:pPr>
        <w:pStyle w:val="TM1"/>
        <w:tabs>
          <w:tab w:val="right" w:leader="dot" w:pos="9062"/>
        </w:tabs>
        <w:rPr>
          <w:noProof/>
        </w:rPr>
      </w:pPr>
      <w:hyperlink w:anchor="_Toc9400140" w:history="1">
        <w:r w:rsidR="00AA3793" w:rsidRPr="00A20869">
          <w:rPr>
            <w:rStyle w:val="Lienhypertexte"/>
            <w:noProof/>
          </w:rPr>
          <w:t>BIBLIOGRAPHIE</w:t>
        </w:r>
        <w:r w:rsidR="00AA3793">
          <w:rPr>
            <w:noProof/>
            <w:webHidden/>
          </w:rPr>
          <w:tab/>
        </w:r>
        <w:r w:rsidR="00AA3793">
          <w:rPr>
            <w:noProof/>
            <w:webHidden/>
          </w:rPr>
          <w:fldChar w:fldCharType="begin"/>
        </w:r>
        <w:r w:rsidR="00AA3793">
          <w:rPr>
            <w:noProof/>
            <w:webHidden/>
          </w:rPr>
          <w:instrText xml:space="preserve"> PAGEREF _Toc9400140 \h </w:instrText>
        </w:r>
        <w:r w:rsidR="00AA3793">
          <w:rPr>
            <w:noProof/>
            <w:webHidden/>
          </w:rPr>
        </w:r>
        <w:r w:rsidR="00AA3793">
          <w:rPr>
            <w:noProof/>
            <w:webHidden/>
          </w:rPr>
          <w:fldChar w:fldCharType="separate"/>
        </w:r>
        <w:r w:rsidR="00AA3793">
          <w:rPr>
            <w:noProof/>
            <w:webHidden/>
          </w:rPr>
          <w:t>81</w:t>
        </w:r>
        <w:r w:rsidR="00AA3793">
          <w:rPr>
            <w:noProof/>
            <w:webHidden/>
          </w:rPr>
          <w:fldChar w:fldCharType="end"/>
        </w:r>
      </w:hyperlink>
    </w:p>
    <w:p w:rsidR="00AA3793" w:rsidRDefault="00BF6DD5">
      <w:pPr>
        <w:pStyle w:val="TM3"/>
        <w:tabs>
          <w:tab w:val="left" w:pos="880"/>
          <w:tab w:val="right" w:leader="dot" w:pos="9062"/>
        </w:tabs>
        <w:rPr>
          <w:noProof/>
        </w:rPr>
      </w:pPr>
      <w:hyperlink w:anchor="_Toc9400141" w:history="1">
        <w:r w:rsidR="00AA3793" w:rsidRPr="00A20869">
          <w:rPr>
            <w:rStyle w:val="Lienhypertexte"/>
            <w:rFonts w:ascii="Cambria" w:hAnsi="Cambria"/>
            <w:noProof/>
          </w:rPr>
          <w:t>A.</w:t>
        </w:r>
        <w:r w:rsidR="00AA3793">
          <w:rPr>
            <w:noProof/>
          </w:rPr>
          <w:tab/>
        </w:r>
        <w:r w:rsidR="00AA3793" w:rsidRPr="00A20869">
          <w:rPr>
            <w:rStyle w:val="Lienhypertexte"/>
            <w:noProof/>
          </w:rPr>
          <w:t>Cours dispensés à l’ISPM</w:t>
        </w:r>
        <w:r w:rsidR="00AA3793">
          <w:rPr>
            <w:noProof/>
            <w:webHidden/>
          </w:rPr>
          <w:tab/>
        </w:r>
        <w:r w:rsidR="00AA3793">
          <w:rPr>
            <w:noProof/>
            <w:webHidden/>
          </w:rPr>
          <w:fldChar w:fldCharType="begin"/>
        </w:r>
        <w:r w:rsidR="00AA3793">
          <w:rPr>
            <w:noProof/>
            <w:webHidden/>
          </w:rPr>
          <w:instrText xml:space="preserve"> PAGEREF _Toc9400141 \h </w:instrText>
        </w:r>
        <w:r w:rsidR="00AA3793">
          <w:rPr>
            <w:noProof/>
            <w:webHidden/>
          </w:rPr>
        </w:r>
        <w:r w:rsidR="00AA3793">
          <w:rPr>
            <w:noProof/>
            <w:webHidden/>
          </w:rPr>
          <w:fldChar w:fldCharType="separate"/>
        </w:r>
        <w:r w:rsidR="00AA3793">
          <w:rPr>
            <w:noProof/>
            <w:webHidden/>
          </w:rPr>
          <w:t>81</w:t>
        </w:r>
        <w:r w:rsidR="00AA3793">
          <w:rPr>
            <w:noProof/>
            <w:webHidden/>
          </w:rPr>
          <w:fldChar w:fldCharType="end"/>
        </w:r>
      </w:hyperlink>
    </w:p>
    <w:p w:rsidR="00AA3793" w:rsidRDefault="00BF6DD5">
      <w:pPr>
        <w:pStyle w:val="TM3"/>
        <w:tabs>
          <w:tab w:val="left" w:pos="880"/>
          <w:tab w:val="right" w:leader="dot" w:pos="9062"/>
        </w:tabs>
        <w:rPr>
          <w:noProof/>
        </w:rPr>
      </w:pPr>
      <w:hyperlink w:anchor="_Toc9400142" w:history="1">
        <w:r w:rsidR="00AA3793" w:rsidRPr="00A20869">
          <w:rPr>
            <w:rStyle w:val="Lienhypertexte"/>
            <w:rFonts w:ascii="Cambria" w:hAnsi="Cambria"/>
            <w:noProof/>
          </w:rPr>
          <w:t>B.</w:t>
        </w:r>
        <w:r w:rsidR="00AA3793">
          <w:rPr>
            <w:noProof/>
          </w:rPr>
          <w:tab/>
        </w:r>
        <w:r w:rsidR="00AA3793" w:rsidRPr="00A20869">
          <w:rPr>
            <w:rStyle w:val="Lienhypertexte"/>
            <w:noProof/>
          </w:rPr>
          <w:t>Revues et documentations</w:t>
        </w:r>
        <w:r w:rsidR="00AA3793">
          <w:rPr>
            <w:noProof/>
            <w:webHidden/>
          </w:rPr>
          <w:tab/>
        </w:r>
        <w:r w:rsidR="00AA3793">
          <w:rPr>
            <w:noProof/>
            <w:webHidden/>
          </w:rPr>
          <w:fldChar w:fldCharType="begin"/>
        </w:r>
        <w:r w:rsidR="00AA3793">
          <w:rPr>
            <w:noProof/>
            <w:webHidden/>
          </w:rPr>
          <w:instrText xml:space="preserve"> PAGEREF _Toc9400142 \h </w:instrText>
        </w:r>
        <w:r w:rsidR="00AA3793">
          <w:rPr>
            <w:noProof/>
            <w:webHidden/>
          </w:rPr>
        </w:r>
        <w:r w:rsidR="00AA3793">
          <w:rPr>
            <w:noProof/>
            <w:webHidden/>
          </w:rPr>
          <w:fldChar w:fldCharType="separate"/>
        </w:r>
        <w:r w:rsidR="00AA3793">
          <w:rPr>
            <w:noProof/>
            <w:webHidden/>
          </w:rPr>
          <w:t>81</w:t>
        </w:r>
        <w:r w:rsidR="00AA3793">
          <w:rPr>
            <w:noProof/>
            <w:webHidden/>
          </w:rPr>
          <w:fldChar w:fldCharType="end"/>
        </w:r>
      </w:hyperlink>
    </w:p>
    <w:p w:rsidR="00AA3793" w:rsidRDefault="00BF6DD5">
      <w:pPr>
        <w:pStyle w:val="TM3"/>
        <w:tabs>
          <w:tab w:val="left" w:pos="880"/>
          <w:tab w:val="right" w:leader="dot" w:pos="9062"/>
        </w:tabs>
        <w:rPr>
          <w:noProof/>
        </w:rPr>
      </w:pPr>
      <w:hyperlink w:anchor="_Toc9400143" w:history="1">
        <w:r w:rsidR="00AA3793" w:rsidRPr="00A20869">
          <w:rPr>
            <w:rStyle w:val="Lienhypertexte"/>
            <w:rFonts w:ascii="Cambria" w:hAnsi="Cambria"/>
            <w:noProof/>
          </w:rPr>
          <w:t>C.</w:t>
        </w:r>
        <w:r w:rsidR="00AA3793">
          <w:rPr>
            <w:noProof/>
          </w:rPr>
          <w:tab/>
        </w:r>
        <w:r w:rsidR="00AA3793" w:rsidRPr="00A20869">
          <w:rPr>
            <w:rStyle w:val="Lienhypertexte"/>
            <w:noProof/>
          </w:rPr>
          <w:t>Webographies</w:t>
        </w:r>
        <w:r w:rsidR="00AA3793">
          <w:rPr>
            <w:noProof/>
            <w:webHidden/>
          </w:rPr>
          <w:tab/>
        </w:r>
        <w:r w:rsidR="00AA3793">
          <w:rPr>
            <w:noProof/>
            <w:webHidden/>
          </w:rPr>
          <w:fldChar w:fldCharType="begin"/>
        </w:r>
        <w:r w:rsidR="00AA3793">
          <w:rPr>
            <w:noProof/>
            <w:webHidden/>
          </w:rPr>
          <w:instrText xml:space="preserve"> PAGEREF _Toc9400143 \h </w:instrText>
        </w:r>
        <w:r w:rsidR="00AA3793">
          <w:rPr>
            <w:noProof/>
            <w:webHidden/>
          </w:rPr>
        </w:r>
        <w:r w:rsidR="00AA3793">
          <w:rPr>
            <w:noProof/>
            <w:webHidden/>
          </w:rPr>
          <w:fldChar w:fldCharType="separate"/>
        </w:r>
        <w:r w:rsidR="00AA3793">
          <w:rPr>
            <w:noProof/>
            <w:webHidden/>
          </w:rPr>
          <w:t>81</w:t>
        </w:r>
        <w:r w:rsidR="00AA3793">
          <w:rPr>
            <w:noProof/>
            <w:webHidden/>
          </w:rPr>
          <w:fldChar w:fldCharType="end"/>
        </w:r>
      </w:hyperlink>
    </w:p>
    <w:p w:rsidR="00AA3793" w:rsidRDefault="00BF6DD5">
      <w:pPr>
        <w:pStyle w:val="TM1"/>
        <w:tabs>
          <w:tab w:val="right" w:leader="dot" w:pos="9062"/>
        </w:tabs>
        <w:rPr>
          <w:noProof/>
        </w:rPr>
      </w:pPr>
      <w:hyperlink w:anchor="_Toc9400144" w:history="1">
        <w:r w:rsidR="00AA3793" w:rsidRPr="00A20869">
          <w:rPr>
            <w:rStyle w:val="Lienhypertexte"/>
            <w:noProof/>
          </w:rPr>
          <w:t>TABLE DES MATIERES</w:t>
        </w:r>
        <w:r w:rsidR="00AA3793">
          <w:rPr>
            <w:noProof/>
            <w:webHidden/>
          </w:rPr>
          <w:tab/>
        </w:r>
        <w:r w:rsidR="00AA3793">
          <w:rPr>
            <w:noProof/>
            <w:webHidden/>
          </w:rPr>
          <w:fldChar w:fldCharType="begin"/>
        </w:r>
        <w:r w:rsidR="00AA3793">
          <w:rPr>
            <w:noProof/>
            <w:webHidden/>
          </w:rPr>
          <w:instrText xml:space="preserve"> PAGEREF _Toc9400144 \h </w:instrText>
        </w:r>
        <w:r w:rsidR="00AA3793">
          <w:rPr>
            <w:noProof/>
            <w:webHidden/>
          </w:rPr>
        </w:r>
        <w:r w:rsidR="00AA3793">
          <w:rPr>
            <w:noProof/>
            <w:webHidden/>
          </w:rPr>
          <w:fldChar w:fldCharType="separate"/>
        </w:r>
        <w:r w:rsidR="00AA3793">
          <w:rPr>
            <w:noProof/>
            <w:webHidden/>
          </w:rPr>
          <w:t>82</w:t>
        </w:r>
        <w:r w:rsidR="00AA3793">
          <w:rPr>
            <w:noProof/>
            <w:webHidden/>
          </w:rPr>
          <w:fldChar w:fldCharType="end"/>
        </w:r>
      </w:hyperlink>
    </w:p>
    <w:p w:rsidR="004C5D7D" w:rsidRDefault="00AA3793" w:rsidP="004C5D7D">
      <w:pPr>
        <w:rPr>
          <w:ins w:id="1174" w:author="Toky Hajatiana RABOANARY" w:date="2019-07-10T17:52:00Z"/>
        </w:rPr>
      </w:pPr>
      <w:r>
        <w:fldChar w:fldCharType="end"/>
      </w:r>
    </w:p>
    <w:p w:rsidR="004F7154" w:rsidRDefault="004F7154" w:rsidP="004C5D7D">
      <w:pPr>
        <w:rPr>
          <w:ins w:id="1175" w:author="Toky Hajatiana RABOANARY" w:date="2019-07-10T17:52:00Z"/>
        </w:rPr>
      </w:pPr>
    </w:p>
    <w:p w:rsidR="004F7154" w:rsidRDefault="004F7154" w:rsidP="004C5D7D">
      <w:pPr>
        <w:rPr>
          <w:ins w:id="1176" w:author="Toky Hajatiana RABOANARY" w:date="2019-07-10T17:52:00Z"/>
        </w:rPr>
      </w:pPr>
    </w:p>
    <w:p w:rsidR="004F7154" w:rsidRPr="004C5D7D" w:rsidRDefault="004F7154" w:rsidP="004C5D7D">
      <w:ins w:id="1177" w:author="Toky Hajatiana RABOANARY" w:date="2019-07-10T17:52:00Z">
        <w:r>
          <w:t xml:space="preserve">Ny zavatra tiko halefan lah amiko rapida lets dia ny </w:t>
        </w:r>
      </w:ins>
      <w:ins w:id="1178" w:author="Toky Hajatiana RABOANARY" w:date="2019-07-10T17:53:00Z">
        <w:r>
          <w:t>version modifiee ny sommaire … dia à par</w:t>
        </w:r>
      </w:ins>
      <w:ins w:id="1179" w:author="Toky Hajatiana RABOANARY" w:date="2019-07-10T17:54:00Z">
        <w:r>
          <w:t xml:space="preserve">tir aniny no hijeravantsika ny modif ? </w:t>
        </w:r>
      </w:ins>
    </w:p>
    <w:sectPr w:rsidR="004F7154" w:rsidRPr="004C5D7D" w:rsidSect="00833071">
      <w:headerReference w:type="default" r:id="rId131"/>
      <w:footerReference w:type="default" r:id="rId132"/>
      <w:pgSz w:w="11906" w:h="16838"/>
      <w:pgMar w:top="1417" w:right="1417" w:bottom="1417" w:left="1417" w:header="708" w:footer="708" w:gutter="0"/>
      <w:pgNumType w:start="7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6DD5" w:rsidRDefault="00BF6DD5" w:rsidP="001F0D88">
      <w:pPr>
        <w:spacing w:after="0" w:line="240" w:lineRule="auto"/>
      </w:pPr>
      <w:r>
        <w:separator/>
      </w:r>
    </w:p>
  </w:endnote>
  <w:endnote w:type="continuationSeparator" w:id="0">
    <w:p w:rsidR="00BF6DD5" w:rsidRDefault="00BF6DD5" w:rsidP="001F0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UISymbol">
    <w:altName w:val="MS Mincho"/>
    <w:panose1 w:val="00000000000000000000"/>
    <w:charset w:val="80"/>
    <w:family w:val="auto"/>
    <w:notTrueType/>
    <w:pitch w:val="default"/>
    <w:sig w:usb0="00000000" w:usb1="08070000" w:usb2="00000010" w:usb3="00000000" w:csb0="00020000" w:csb1="00000000"/>
  </w:font>
  <w:font w:name="Calibri-Italic">
    <w:altName w:val="Calibri"/>
    <w:panose1 w:val="00000000000000000000"/>
    <w:charset w:val="00"/>
    <w:family w:val="swiss"/>
    <w:notTrueType/>
    <w:pitch w:val="default"/>
    <w:sig w:usb0="00000003" w:usb1="00000000" w:usb2="00000000" w:usb3="00000000" w:csb0="00000001" w:csb1="00000000"/>
  </w:font>
  <w:font w:name="MS-Mincho">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537286"/>
      <w:docPartObj>
        <w:docPartGallery w:val="Page Numbers (Bottom of Page)"/>
        <w:docPartUnique/>
      </w:docPartObj>
    </w:sdtPr>
    <w:sdtEndPr/>
    <w:sdtContent>
      <w:p w:rsidR="001402C3" w:rsidRDefault="00F5514A">
        <w:pPr>
          <w:pStyle w:val="Pieddepage"/>
        </w:pPr>
        <w:r>
          <w:rPr>
            <w:noProof/>
          </w:rPr>
          <mc:AlternateContent>
            <mc:Choice Requires="wps">
              <w:drawing>
                <wp:anchor distT="0" distB="0" distL="114300" distR="114300" simplePos="0" relativeHeight="251666432"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0" t="0" r="0" b="5080"/>
                  <wp:wrapNone/>
                  <wp:docPr id="9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 cy="274320"/>
                          </a:xfrm>
                          <a:prstGeom prst="foldedCorner">
                            <a:avLst>
                              <a:gd name="adj" fmla="val 34560"/>
                            </a:avLst>
                          </a:prstGeom>
                          <a:solidFill>
                            <a:srgbClr val="FFFFFF"/>
                          </a:solidFill>
                          <a:ln w="3175">
                            <a:solidFill>
                              <a:schemeClr val="tx1">
                                <a:lumMod val="50000"/>
                                <a:lumOff val="50000"/>
                              </a:schemeClr>
                            </a:solidFill>
                            <a:round/>
                            <a:headEnd/>
                            <a:tailEnd/>
                          </a:ln>
                        </wps:spPr>
                        <wps:txb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XI</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6" o:spid="_x0000_s1033" type="#_x0000_t65" style="position:absolute;margin-left:0;margin-top:0;width:29pt;height:21.6pt;z-index:25166643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" o:allowincell="f" adj="14135" strokecolor="gray [1629]" strokeweight=".25pt">
                  <v:path arrowok="t"/>
                  <v:textbo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XI</w:t>
                        </w:r>
                        <w:r>
                          <w:rPr>
                            <w:noProof/>
                            <w:sz w:val="16"/>
                            <w:szCs w:val="16"/>
                          </w:rPr>
                          <w:fldChar w:fldCharType="end"/>
                        </w:r>
                      </w:p>
                    </w:txbxContent>
                  </v:textbox>
                  <w10:wrap anchorx="margin" anchory="margin"/>
                </v:shape>
              </w:pict>
            </mc:Fallback>
          </mc:AlternateContent>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F5514A">
    <w:pPr>
      <w:pStyle w:val="Pieddepage"/>
    </w:pPr>
    <w:r>
      <w:rPr>
        <w:i/>
        <w:noProof/>
      </w:rPr>
      <mc:AlternateContent>
        <mc:Choice Requires="wps">
          <w:drawing>
            <wp:anchor distT="0" distB="0" distL="114300" distR="114300" simplePos="0" relativeHeight="251709440"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0" t="0" r="0" b="5080"/>
              <wp:wrapNone/>
              <wp:docPr id="78"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 cy="274320"/>
                      </a:xfrm>
                      <a:prstGeom prst="foldedCorner">
                        <a:avLst>
                          <a:gd name="adj" fmla="val 34560"/>
                        </a:avLst>
                      </a:prstGeom>
                      <a:solidFill>
                        <a:srgbClr val="FFFFFF"/>
                      </a:solidFill>
                      <a:ln w="3175">
                        <a:solidFill>
                          <a:schemeClr val="tx1">
                            <a:lumMod val="50000"/>
                            <a:lumOff val="50000"/>
                          </a:schemeClr>
                        </a:solidFill>
                        <a:round/>
                        <a:headEnd/>
                        <a:tailEnd/>
                      </a:ln>
                    </wps:spPr>
                    <wps:txb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85</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 o:spid="_x0000_s1038" type="#_x0000_t65" style="position:absolute;margin-left:0;margin-top:0;width:29pt;height:21.6pt;z-index:251709440;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" o:allowincell="f" adj="14135" strokecolor="gray [1629]" strokeweight=".25pt">
              <v:path arrowok="t"/>
              <v:textbo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85</w:t>
                    </w:r>
                    <w:r>
                      <w:rPr>
                        <w:noProof/>
                        <w:sz w:val="16"/>
                        <w:szCs w:val="16"/>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537288"/>
      <w:docPartObj>
        <w:docPartGallery w:val="Page Numbers (Bottom of Page)"/>
        <w:docPartUnique/>
      </w:docPartObj>
    </w:sdtPr>
    <w:sdtEndPr/>
    <w:sdtContent>
      <w:p w:rsidR="001402C3" w:rsidRDefault="00F5514A">
        <w:pPr>
          <w:pStyle w:val="Pieddepage"/>
        </w:pPr>
        <w:r>
          <w:rPr>
            <w:noProof/>
          </w:rPr>
          <mc:AlternateContent>
            <mc:Choice Requires="wps">
              <w:drawing>
                <wp:anchor distT="0" distB="0" distL="114300" distR="114300" simplePos="0" relativeHeight="251668480"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0" t="0" r="0" b="5080"/>
                  <wp:wrapNone/>
                  <wp:docPr id="8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 cy="274320"/>
                          </a:xfrm>
                          <a:prstGeom prst="foldedCorner">
                            <a:avLst>
                              <a:gd name="adj" fmla="val 34560"/>
                            </a:avLst>
                          </a:prstGeom>
                          <a:solidFill>
                            <a:srgbClr val="FFFFFF"/>
                          </a:solidFill>
                          <a:ln w="3175">
                            <a:solidFill>
                              <a:schemeClr val="tx1">
                                <a:lumMod val="50000"/>
                                <a:lumOff val="50000"/>
                              </a:schemeClr>
                            </a:solidFill>
                            <a:round/>
                            <a:headEnd/>
                            <a:tailEnd/>
                          </a:ln>
                        </wps:spPr>
                        <wps:txb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1</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5" o:spid="_x0000_s1034" type="#_x0000_t65" style="position:absolute;margin-left:0;margin-top:0;width:29pt;height:21.6pt;z-index:251668480;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" o:allowincell="f" adj="14135" strokecolor="gray [1629]" strokeweight=".25pt">
                  <v:path arrowok="t"/>
                  <v:textbo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1</w:t>
                        </w:r>
                        <w:r>
                          <w:rPr>
                            <w:noProof/>
                            <w:sz w:val="16"/>
                            <w:szCs w:val="16"/>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537290"/>
      <w:docPartObj>
        <w:docPartGallery w:val="Page Numbers (Bottom of Page)"/>
        <w:docPartUnique/>
      </w:docPartObj>
    </w:sdtPr>
    <w:sdtEndPr/>
    <w:sdtContent>
      <w:p w:rsidR="001402C3" w:rsidRDefault="00F5514A">
        <w:pPr>
          <w:pStyle w:val="Pieddepage"/>
        </w:pPr>
        <w:r>
          <w:rPr>
            <w:noProof/>
          </w:rPr>
          <mc:AlternateContent>
            <mc:Choice Requires="wps">
              <w:drawing>
                <wp:anchor distT="0" distB="0" distL="114300" distR="114300" simplePos="0" relativeHeight="251673600"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0" t="0" r="0" b="5080"/>
                  <wp:wrapNone/>
                  <wp:docPr id="8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 cy="274320"/>
                          </a:xfrm>
                          <a:prstGeom prst="foldedCorner">
                            <a:avLst>
                              <a:gd name="adj" fmla="val 34560"/>
                            </a:avLst>
                          </a:prstGeom>
                          <a:solidFill>
                            <a:srgbClr val="FFFFFF"/>
                          </a:solidFill>
                          <a:ln w="3175">
                            <a:solidFill>
                              <a:schemeClr val="tx1">
                                <a:lumMod val="50000"/>
                                <a:lumOff val="50000"/>
                              </a:schemeClr>
                            </a:solidFill>
                            <a:round/>
                            <a:headEnd/>
                            <a:tailEnd/>
                          </a:ln>
                        </wps:spPr>
                        <wps:txb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16</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 o:spid="_x0000_s1035" type="#_x0000_t65" style="position:absolute;margin-left:0;margin-top:0;width:29pt;height:21.6pt;z-index:251673600;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" o:allowincell="f" adj="14135" strokecolor="gray [1629]" strokeweight=".25pt">
                  <v:path arrowok="t"/>
                  <v:textbo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16</w:t>
                        </w:r>
                        <w:r>
                          <w:rPr>
                            <w:noProof/>
                            <w:sz w:val="16"/>
                            <w:szCs w:val="16"/>
                          </w:rPr>
                          <w:fldChar w:fldCharType="end"/>
                        </w:r>
                      </w:p>
                    </w:txbxContent>
                  </v:textbox>
                  <w10:wrap anchorx="margin" anchory="margin"/>
                </v:shape>
              </w:pict>
            </mc:Fallback>
          </mc:AlternateConten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pPr>
      <w:pStyle w:val="Pieddepag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537311"/>
      <w:docPartObj>
        <w:docPartGallery w:val="Page Numbers (Bottom of Page)"/>
        <w:docPartUnique/>
      </w:docPartObj>
    </w:sdtPr>
    <w:sdtEndPr/>
    <w:sdtContent>
      <w:p w:rsidR="001402C3" w:rsidRDefault="00F5514A">
        <w:pPr>
          <w:pStyle w:val="Pieddepage"/>
        </w:pPr>
        <w:r>
          <w:rPr>
            <w:noProof/>
          </w:rPr>
          <mc:AlternateContent>
            <mc:Choice Requires="wps">
              <w:drawing>
                <wp:anchor distT="0" distB="0" distL="114300" distR="114300" simplePos="0" relativeHeight="251688960"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0" t="0" r="0" b="5080"/>
                  <wp:wrapNone/>
                  <wp:docPr id="8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 cy="274320"/>
                          </a:xfrm>
                          <a:prstGeom prst="foldedCorner">
                            <a:avLst>
                              <a:gd name="adj" fmla="val 34560"/>
                            </a:avLst>
                          </a:prstGeom>
                          <a:solidFill>
                            <a:srgbClr val="FFFFFF"/>
                          </a:solidFill>
                          <a:ln w="3175">
                            <a:solidFill>
                              <a:schemeClr val="tx1">
                                <a:lumMod val="50000"/>
                                <a:lumOff val="50000"/>
                              </a:schemeClr>
                            </a:solidFill>
                            <a:round/>
                            <a:headEnd/>
                            <a:tailEnd/>
                          </a:ln>
                        </wps:spPr>
                        <wps:txb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60</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3" o:spid="_x0000_s1036" type="#_x0000_t65" style="position:absolute;margin-left:0;margin-top:0;width:29pt;height:21.6pt;z-index:251688960;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" o:allowincell="f" adj="14135" strokecolor="gray [1629]" strokeweight=".25pt">
                  <v:path arrowok="t"/>
                  <v:textbo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60</w:t>
                        </w:r>
                        <w:r>
                          <w:rPr>
                            <w:noProof/>
                            <w:sz w:val="16"/>
                            <w:szCs w:val="16"/>
                          </w:rPr>
                          <w:fldChar w:fldCharType="end"/>
                        </w:r>
                      </w:p>
                    </w:txbxContent>
                  </v:textbox>
                  <w10:wrap anchorx="margin" anchory="margin"/>
                </v:shape>
              </w:pict>
            </mc:Fallback>
          </mc:AlternateContent>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pPr>
      <w:pStyle w:val="Pieddepage"/>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537316"/>
      <w:docPartObj>
        <w:docPartGallery w:val="Page Numbers (Bottom of Page)"/>
        <w:docPartUnique/>
      </w:docPartObj>
    </w:sdtPr>
    <w:sdtEndPr/>
    <w:sdtContent>
      <w:p w:rsidR="001402C3" w:rsidRDefault="00F5514A">
        <w:pPr>
          <w:pStyle w:val="Pieddepage"/>
        </w:pPr>
        <w:r>
          <w:rPr>
            <w:noProof/>
          </w:rPr>
          <mc:AlternateContent>
            <mc:Choice Requires="wps">
              <w:drawing>
                <wp:anchor distT="0" distB="0" distL="114300" distR="114300" simplePos="0" relativeHeight="251699200"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0" t="0" r="0" b="5080"/>
                  <wp:wrapNone/>
                  <wp:docPr id="8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 cy="274320"/>
                          </a:xfrm>
                          <a:prstGeom prst="foldedCorner">
                            <a:avLst>
                              <a:gd name="adj" fmla="val 34560"/>
                            </a:avLst>
                          </a:prstGeom>
                          <a:solidFill>
                            <a:srgbClr val="FFFFFF"/>
                          </a:solidFill>
                          <a:ln w="3175">
                            <a:solidFill>
                              <a:schemeClr val="tx1">
                                <a:lumMod val="50000"/>
                                <a:lumOff val="50000"/>
                              </a:schemeClr>
                            </a:solidFill>
                            <a:round/>
                            <a:headEnd/>
                            <a:tailEnd/>
                          </a:ln>
                        </wps:spPr>
                        <wps:txb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73</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37" type="#_x0000_t65" style="position:absolute;margin-left:0;margin-top:0;width:29pt;height:21.6pt;z-index:251699200;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" o:allowincell="f" adj="14135" strokecolor="gray [1629]" strokeweight=".25pt">
                  <v:path arrowok="t"/>
                  <v:textbox>
                    <w:txbxContent>
                      <w:p w:rsidR="001402C3" w:rsidRDefault="001402C3">
                        <w:pPr>
                          <w:jc w:val="center"/>
                        </w:pPr>
                        <w:r>
                          <w:fldChar w:fldCharType="begin"/>
                        </w:r>
                        <w:r>
                          <w:instrText xml:space="preserve"> PAGE    \* MERGEFORMAT </w:instrText>
                        </w:r>
                        <w:r>
                          <w:fldChar w:fldCharType="separate"/>
                        </w:r>
                        <w:r w:rsidR="00F8599C" w:rsidRPr="00F8599C">
                          <w:rPr>
                            <w:noProof/>
                            <w:sz w:val="16"/>
                            <w:szCs w:val="16"/>
                          </w:rPr>
                          <w:t>73</w:t>
                        </w:r>
                        <w:r>
                          <w:rPr>
                            <w:noProof/>
                            <w:sz w:val="16"/>
                            <w:szCs w:val="16"/>
                          </w:rPr>
                          <w:fldChar w:fldCharType="end"/>
                        </w:r>
                      </w:p>
                    </w:txbxContent>
                  </v:textbox>
                  <w10:wrap anchorx="margin" anchory="margin"/>
                </v:shape>
              </w:pict>
            </mc:Fallback>
          </mc:AlternateContent>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537322"/>
      <w:docPartObj>
        <w:docPartGallery w:val="Page Numbers (Bottom of Page)"/>
        <w:docPartUnique/>
      </w:docPartObj>
    </w:sdtPr>
    <w:sdtEndPr/>
    <w:sdtContent>
      <w:p w:rsidR="001402C3" w:rsidRDefault="00BF6DD5">
        <w:pPr>
          <w:pStyle w:val="Pieddepage"/>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6DD5" w:rsidRDefault="00BF6DD5" w:rsidP="001F0D88">
      <w:pPr>
        <w:spacing w:after="0" w:line="240" w:lineRule="auto"/>
      </w:pPr>
      <w:r>
        <w:separator/>
      </w:r>
    </w:p>
  </w:footnote>
  <w:footnote w:type="continuationSeparator" w:id="0">
    <w:p w:rsidR="00BF6DD5" w:rsidRDefault="00BF6DD5" w:rsidP="001F0D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rsidP="00155547">
    <w:pPr>
      <w:pStyle w:val="En-tte"/>
      <w:jc w:val="center"/>
    </w:pPr>
    <w:r>
      <w:rPr>
        <w:noProof/>
      </w:rPr>
      <w:drawing>
        <wp:anchor distT="0" distB="0" distL="114300" distR="114300" simplePos="0" relativeHeight="251664384" behindDoc="1" locked="0" layoutInCell="1" allowOverlap="1">
          <wp:simplePos x="0" y="0"/>
          <wp:positionH relativeFrom="column">
            <wp:posOffset>4958080</wp:posOffset>
          </wp:positionH>
          <wp:positionV relativeFrom="paragraph">
            <wp:posOffset>-154305</wp:posOffset>
          </wp:positionV>
          <wp:extent cx="1402080" cy="361950"/>
          <wp:effectExtent l="19050" t="0" r="7620" b="0"/>
          <wp:wrapTight wrapText="bothSides">
            <wp:wrapPolygon edited="0">
              <wp:start x="2641" y="0"/>
              <wp:lineTo x="-293" y="10232"/>
              <wp:lineTo x="-293" y="12505"/>
              <wp:lineTo x="2348" y="18189"/>
              <wp:lineTo x="2348" y="20463"/>
              <wp:lineTo x="21717" y="20463"/>
              <wp:lineTo x="21717" y="9095"/>
              <wp:lineTo x="19957" y="6821"/>
              <wp:lineTo x="7924" y="0"/>
              <wp:lineTo x="2641" y="0"/>
            </wp:wrapPolygon>
          </wp:wrapTight>
          <wp:docPr id="51" name="Image 4" descr="logo-eq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qima.png"/>
                  <pic:cNvPicPr/>
                </pic:nvPicPr>
                <pic:blipFill>
                  <a:blip r:embed="rId1"/>
                  <a:stretch>
                    <a:fillRect/>
                  </a:stretch>
                </pic:blipFill>
                <pic:spPr>
                  <a:xfrm>
                    <a:off x="0" y="0"/>
                    <a:ext cx="1402080" cy="361950"/>
                  </a:xfrm>
                  <a:prstGeom prst="rect">
                    <a:avLst/>
                  </a:prstGeom>
                </pic:spPr>
              </pic:pic>
            </a:graphicData>
          </a:graphic>
        </wp:anchor>
      </w:drawing>
    </w:r>
    <w:r>
      <w:rPr>
        <w:noProof/>
      </w:rPr>
      <w:drawing>
        <wp:anchor distT="0" distB="0" distL="114300" distR="114300" simplePos="0" relativeHeight="251663360" behindDoc="1" locked="0" layoutInCell="1" allowOverlap="1">
          <wp:simplePos x="0" y="0"/>
          <wp:positionH relativeFrom="column">
            <wp:posOffset>-605155</wp:posOffset>
          </wp:positionH>
          <wp:positionV relativeFrom="paragraph">
            <wp:posOffset>-297180</wp:posOffset>
          </wp:positionV>
          <wp:extent cx="542925" cy="553085"/>
          <wp:effectExtent l="19050" t="0" r="9525" b="0"/>
          <wp:wrapTight wrapText="bothSides">
            <wp:wrapPolygon edited="0">
              <wp:start x="5305" y="0"/>
              <wp:lineTo x="-758" y="4464"/>
              <wp:lineTo x="-758" y="16367"/>
              <wp:lineTo x="2274" y="20831"/>
              <wp:lineTo x="4547" y="20831"/>
              <wp:lineTo x="15916" y="20831"/>
              <wp:lineTo x="19705" y="20831"/>
              <wp:lineTo x="21979" y="17111"/>
              <wp:lineTo x="21979" y="11160"/>
              <wp:lineTo x="17432" y="0"/>
              <wp:lineTo x="5305" y="0"/>
            </wp:wrapPolygon>
          </wp:wrapTight>
          <wp:docPr id="57" name="Image 3" descr="logo-is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spm.png"/>
                  <pic:cNvPicPr/>
                </pic:nvPicPr>
                <pic:blipFill>
                  <a:blip r:embed="rId2"/>
                  <a:stretch>
                    <a:fillRect/>
                  </a:stretch>
                </pic:blipFill>
                <pic:spPr>
                  <a:xfrm>
                    <a:off x="0" y="0"/>
                    <a:ext cx="542925" cy="553085"/>
                  </a:xfrm>
                  <a:prstGeom prst="rect">
                    <a:avLst/>
                  </a:prstGeom>
                </pic:spPr>
              </pic:pic>
            </a:graphicData>
          </a:graphic>
        </wp:anchor>
      </w:drawing>
    </w:r>
    <w:r>
      <w:t>« CONCEPTION DE L’APPLICATION</w:t>
    </w:r>
    <w:ins w:id="125" w:author="Toky Hajatiana RABOANARY" w:date="2019-07-05T17:01:00Z">
      <w:r>
        <w:t xml:space="preserve"> </w:t>
      </w:r>
    </w:ins>
    <w:r>
      <w:t>MOBILE FACILITY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rsidP="00155547">
    <w:pPr>
      <w:pStyle w:val="En-tte"/>
      <w:jc w:val="center"/>
    </w:pPr>
    <w:r>
      <w:rPr>
        <w:noProof/>
      </w:rPr>
      <w:drawing>
        <wp:anchor distT="0" distB="0" distL="114300" distR="114300" simplePos="0" relativeHeight="251707392" behindDoc="1" locked="0" layoutInCell="1" allowOverlap="1">
          <wp:simplePos x="0" y="0"/>
          <wp:positionH relativeFrom="column">
            <wp:posOffset>4958080</wp:posOffset>
          </wp:positionH>
          <wp:positionV relativeFrom="paragraph">
            <wp:posOffset>-154305</wp:posOffset>
          </wp:positionV>
          <wp:extent cx="1402080" cy="361950"/>
          <wp:effectExtent l="19050" t="0" r="7620" b="0"/>
          <wp:wrapTight wrapText="bothSides">
            <wp:wrapPolygon edited="0">
              <wp:start x="2641" y="0"/>
              <wp:lineTo x="-293" y="10232"/>
              <wp:lineTo x="-293" y="12505"/>
              <wp:lineTo x="2348" y="18189"/>
              <wp:lineTo x="2348" y="20463"/>
              <wp:lineTo x="21717" y="20463"/>
              <wp:lineTo x="21717" y="9095"/>
              <wp:lineTo x="19957" y="6821"/>
              <wp:lineTo x="7924" y="0"/>
              <wp:lineTo x="2641" y="0"/>
            </wp:wrapPolygon>
          </wp:wrapTight>
          <wp:docPr id="90" name="Image 4" descr="logo-eq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qima.png"/>
                  <pic:cNvPicPr/>
                </pic:nvPicPr>
                <pic:blipFill>
                  <a:blip r:embed="rId1"/>
                  <a:stretch>
                    <a:fillRect/>
                  </a:stretch>
                </pic:blipFill>
                <pic:spPr>
                  <a:xfrm>
                    <a:off x="0" y="0"/>
                    <a:ext cx="1402080" cy="361950"/>
                  </a:xfrm>
                  <a:prstGeom prst="rect">
                    <a:avLst/>
                  </a:prstGeom>
                </pic:spPr>
              </pic:pic>
            </a:graphicData>
          </a:graphic>
        </wp:anchor>
      </w:drawing>
    </w:r>
    <w:r>
      <w:rPr>
        <w:noProof/>
      </w:rPr>
      <w:drawing>
        <wp:anchor distT="0" distB="0" distL="114300" distR="114300" simplePos="0" relativeHeight="251706368" behindDoc="1" locked="0" layoutInCell="1" allowOverlap="1">
          <wp:simplePos x="0" y="0"/>
          <wp:positionH relativeFrom="column">
            <wp:posOffset>-605155</wp:posOffset>
          </wp:positionH>
          <wp:positionV relativeFrom="paragraph">
            <wp:posOffset>-297180</wp:posOffset>
          </wp:positionV>
          <wp:extent cx="542925" cy="553085"/>
          <wp:effectExtent l="19050" t="0" r="9525" b="0"/>
          <wp:wrapTight wrapText="bothSides">
            <wp:wrapPolygon edited="0">
              <wp:start x="5305" y="0"/>
              <wp:lineTo x="-758" y="4464"/>
              <wp:lineTo x="-758" y="16367"/>
              <wp:lineTo x="2274" y="20831"/>
              <wp:lineTo x="4547" y="20831"/>
              <wp:lineTo x="15916" y="20831"/>
              <wp:lineTo x="19705" y="20831"/>
              <wp:lineTo x="21979" y="17111"/>
              <wp:lineTo x="21979" y="11160"/>
              <wp:lineTo x="17432" y="0"/>
              <wp:lineTo x="5305" y="0"/>
            </wp:wrapPolygon>
          </wp:wrapTight>
          <wp:docPr id="91" name="Image 3" descr="logo-is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spm.png"/>
                  <pic:cNvPicPr/>
                </pic:nvPicPr>
                <pic:blipFill>
                  <a:blip r:embed="rId2"/>
                  <a:stretch>
                    <a:fillRect/>
                  </a:stretch>
                </pic:blipFill>
                <pic:spPr>
                  <a:xfrm>
                    <a:off x="0" y="0"/>
                    <a:ext cx="542925" cy="553085"/>
                  </a:xfrm>
                  <a:prstGeom prst="rect">
                    <a:avLst/>
                  </a:prstGeom>
                </pic:spPr>
              </pic:pic>
            </a:graphicData>
          </a:graphic>
        </wp:anchor>
      </w:drawing>
    </w:r>
    <w:r>
      <w:t>« CONCEPTION DE L’APPLICATIONMOBILE FACILITY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rsidP="00155547">
    <w:pPr>
      <w:pStyle w:val="En-tte"/>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rsidP="00155547">
    <w:pPr>
      <w:pStyle w:val="En-tte"/>
      <w:jc w:val="center"/>
    </w:pPr>
    <w:r>
      <w:rPr>
        <w:noProof/>
      </w:rPr>
      <w:drawing>
        <wp:anchor distT="0" distB="0" distL="114300" distR="114300" simplePos="0" relativeHeight="251678720" behindDoc="1" locked="0" layoutInCell="1" allowOverlap="1">
          <wp:simplePos x="0" y="0"/>
          <wp:positionH relativeFrom="column">
            <wp:posOffset>4958080</wp:posOffset>
          </wp:positionH>
          <wp:positionV relativeFrom="paragraph">
            <wp:posOffset>-154305</wp:posOffset>
          </wp:positionV>
          <wp:extent cx="1402080" cy="361950"/>
          <wp:effectExtent l="19050" t="0" r="7620" b="0"/>
          <wp:wrapTight wrapText="bothSides">
            <wp:wrapPolygon edited="0">
              <wp:start x="2641" y="0"/>
              <wp:lineTo x="-293" y="10232"/>
              <wp:lineTo x="-293" y="12505"/>
              <wp:lineTo x="2348" y="18189"/>
              <wp:lineTo x="2348" y="20463"/>
              <wp:lineTo x="21717" y="20463"/>
              <wp:lineTo x="21717" y="9095"/>
              <wp:lineTo x="19957" y="6821"/>
              <wp:lineTo x="7924" y="0"/>
              <wp:lineTo x="2641" y="0"/>
            </wp:wrapPolygon>
          </wp:wrapTight>
          <wp:docPr id="61" name="Image 4" descr="logo-eq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qima.png"/>
                  <pic:cNvPicPr/>
                </pic:nvPicPr>
                <pic:blipFill>
                  <a:blip r:embed="rId1"/>
                  <a:stretch>
                    <a:fillRect/>
                  </a:stretch>
                </pic:blipFill>
                <pic:spPr>
                  <a:xfrm>
                    <a:off x="0" y="0"/>
                    <a:ext cx="1402080" cy="361950"/>
                  </a:xfrm>
                  <a:prstGeom prst="rect">
                    <a:avLst/>
                  </a:prstGeom>
                </pic:spPr>
              </pic:pic>
            </a:graphicData>
          </a:graphic>
        </wp:anchor>
      </w:drawing>
    </w:r>
    <w:r>
      <w:rPr>
        <w:noProof/>
      </w:rPr>
      <w:drawing>
        <wp:anchor distT="0" distB="0" distL="114300" distR="114300" simplePos="0" relativeHeight="251677696" behindDoc="1" locked="0" layoutInCell="1" allowOverlap="1">
          <wp:simplePos x="0" y="0"/>
          <wp:positionH relativeFrom="column">
            <wp:posOffset>-605155</wp:posOffset>
          </wp:positionH>
          <wp:positionV relativeFrom="paragraph">
            <wp:posOffset>-297180</wp:posOffset>
          </wp:positionV>
          <wp:extent cx="542925" cy="553085"/>
          <wp:effectExtent l="19050" t="0" r="9525" b="0"/>
          <wp:wrapTight wrapText="bothSides">
            <wp:wrapPolygon edited="0">
              <wp:start x="5305" y="0"/>
              <wp:lineTo x="-758" y="4464"/>
              <wp:lineTo x="-758" y="16367"/>
              <wp:lineTo x="2274" y="20831"/>
              <wp:lineTo x="4547" y="20831"/>
              <wp:lineTo x="15916" y="20831"/>
              <wp:lineTo x="19705" y="20831"/>
              <wp:lineTo x="21979" y="17111"/>
              <wp:lineTo x="21979" y="11160"/>
              <wp:lineTo x="17432" y="0"/>
              <wp:lineTo x="5305" y="0"/>
            </wp:wrapPolygon>
          </wp:wrapTight>
          <wp:docPr id="62" name="Image 3" descr="logo-is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spm.png"/>
                  <pic:cNvPicPr/>
                </pic:nvPicPr>
                <pic:blipFill>
                  <a:blip r:embed="rId2"/>
                  <a:stretch>
                    <a:fillRect/>
                  </a:stretch>
                </pic:blipFill>
                <pic:spPr>
                  <a:xfrm>
                    <a:off x="0" y="0"/>
                    <a:ext cx="542925" cy="553085"/>
                  </a:xfrm>
                  <a:prstGeom prst="rect">
                    <a:avLst/>
                  </a:prstGeom>
                </pic:spPr>
              </pic:pic>
            </a:graphicData>
          </a:graphic>
        </wp:anchor>
      </w:drawing>
    </w:r>
    <w:r>
      <w:t>« CONCEPTION DE L’APPLICATIONMOBILE FACILITY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rsidP="00155547">
    <w:pPr>
      <w:pStyle w:val="En-tte"/>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rsidP="00155547">
    <w:pPr>
      <w:pStyle w:val="En-tte"/>
      <w:jc w:val="center"/>
    </w:pPr>
    <w:r>
      <w:rPr>
        <w:noProof/>
      </w:rPr>
      <w:drawing>
        <wp:anchor distT="0" distB="0" distL="114300" distR="114300" simplePos="0" relativeHeight="251686912" behindDoc="1" locked="0" layoutInCell="1" allowOverlap="1">
          <wp:simplePos x="0" y="0"/>
          <wp:positionH relativeFrom="column">
            <wp:posOffset>4958080</wp:posOffset>
          </wp:positionH>
          <wp:positionV relativeFrom="paragraph">
            <wp:posOffset>-154305</wp:posOffset>
          </wp:positionV>
          <wp:extent cx="1402080" cy="361950"/>
          <wp:effectExtent l="19050" t="0" r="7620" b="0"/>
          <wp:wrapTight wrapText="bothSides">
            <wp:wrapPolygon edited="0">
              <wp:start x="2641" y="0"/>
              <wp:lineTo x="-293" y="10232"/>
              <wp:lineTo x="-293" y="12505"/>
              <wp:lineTo x="2348" y="18189"/>
              <wp:lineTo x="2348" y="20463"/>
              <wp:lineTo x="21717" y="20463"/>
              <wp:lineTo x="21717" y="9095"/>
              <wp:lineTo x="19957" y="6821"/>
              <wp:lineTo x="7924" y="0"/>
              <wp:lineTo x="2641" y="0"/>
            </wp:wrapPolygon>
          </wp:wrapTight>
          <wp:docPr id="65" name="Image 4" descr="logo-eq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qima.png"/>
                  <pic:cNvPicPr/>
                </pic:nvPicPr>
                <pic:blipFill>
                  <a:blip r:embed="rId1"/>
                  <a:stretch>
                    <a:fillRect/>
                  </a:stretch>
                </pic:blipFill>
                <pic:spPr>
                  <a:xfrm>
                    <a:off x="0" y="0"/>
                    <a:ext cx="1402080" cy="361950"/>
                  </a:xfrm>
                  <a:prstGeom prst="rect">
                    <a:avLst/>
                  </a:prstGeom>
                </pic:spPr>
              </pic:pic>
            </a:graphicData>
          </a:graphic>
        </wp:anchor>
      </w:drawing>
    </w:r>
    <w:r>
      <w:rPr>
        <w:noProof/>
      </w:rPr>
      <w:drawing>
        <wp:anchor distT="0" distB="0" distL="114300" distR="114300" simplePos="0" relativeHeight="251685888" behindDoc="1" locked="0" layoutInCell="1" allowOverlap="1">
          <wp:simplePos x="0" y="0"/>
          <wp:positionH relativeFrom="column">
            <wp:posOffset>-605155</wp:posOffset>
          </wp:positionH>
          <wp:positionV relativeFrom="paragraph">
            <wp:posOffset>-297180</wp:posOffset>
          </wp:positionV>
          <wp:extent cx="542925" cy="553085"/>
          <wp:effectExtent l="19050" t="0" r="9525" b="0"/>
          <wp:wrapTight wrapText="bothSides">
            <wp:wrapPolygon edited="0">
              <wp:start x="5305" y="0"/>
              <wp:lineTo x="-758" y="4464"/>
              <wp:lineTo x="-758" y="16367"/>
              <wp:lineTo x="2274" y="20831"/>
              <wp:lineTo x="4547" y="20831"/>
              <wp:lineTo x="15916" y="20831"/>
              <wp:lineTo x="19705" y="20831"/>
              <wp:lineTo x="21979" y="17111"/>
              <wp:lineTo x="21979" y="11160"/>
              <wp:lineTo x="17432" y="0"/>
              <wp:lineTo x="5305" y="0"/>
            </wp:wrapPolygon>
          </wp:wrapTight>
          <wp:docPr id="66" name="Image 3" descr="logo-is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spm.png"/>
                  <pic:cNvPicPr/>
                </pic:nvPicPr>
                <pic:blipFill>
                  <a:blip r:embed="rId2"/>
                  <a:stretch>
                    <a:fillRect/>
                  </a:stretch>
                </pic:blipFill>
                <pic:spPr>
                  <a:xfrm>
                    <a:off x="0" y="0"/>
                    <a:ext cx="542925" cy="553085"/>
                  </a:xfrm>
                  <a:prstGeom prst="rect">
                    <a:avLst/>
                  </a:prstGeom>
                </pic:spPr>
              </pic:pic>
            </a:graphicData>
          </a:graphic>
        </wp:anchor>
      </w:drawing>
    </w:r>
    <w:r>
      <w:t>« CONCEPTION DE L’APPLICATIONMOBILE FACILITY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Pr="00E218C7" w:rsidRDefault="001402C3" w:rsidP="00E218C7">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Default="001402C3" w:rsidP="00155547">
    <w:pPr>
      <w:pStyle w:val="En-tte"/>
      <w:jc w:val="center"/>
    </w:pPr>
    <w:r>
      <w:rPr>
        <w:noProof/>
      </w:rPr>
      <w:drawing>
        <wp:anchor distT="0" distB="0" distL="114300" distR="114300" simplePos="0" relativeHeight="251697152" behindDoc="1" locked="0" layoutInCell="1" allowOverlap="1">
          <wp:simplePos x="0" y="0"/>
          <wp:positionH relativeFrom="column">
            <wp:posOffset>4958080</wp:posOffset>
          </wp:positionH>
          <wp:positionV relativeFrom="paragraph">
            <wp:posOffset>-154305</wp:posOffset>
          </wp:positionV>
          <wp:extent cx="1402080" cy="361950"/>
          <wp:effectExtent l="19050" t="0" r="7620" b="0"/>
          <wp:wrapTight wrapText="bothSides">
            <wp:wrapPolygon edited="0">
              <wp:start x="2641" y="0"/>
              <wp:lineTo x="-293" y="10232"/>
              <wp:lineTo x="-293" y="12505"/>
              <wp:lineTo x="2348" y="18189"/>
              <wp:lineTo x="2348" y="20463"/>
              <wp:lineTo x="21717" y="20463"/>
              <wp:lineTo x="21717" y="9095"/>
              <wp:lineTo x="19957" y="6821"/>
              <wp:lineTo x="7924" y="0"/>
              <wp:lineTo x="2641" y="0"/>
            </wp:wrapPolygon>
          </wp:wrapTight>
          <wp:docPr id="69" name="Image 4" descr="logo-eq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eqima.png"/>
                  <pic:cNvPicPr/>
                </pic:nvPicPr>
                <pic:blipFill>
                  <a:blip r:embed="rId1"/>
                  <a:stretch>
                    <a:fillRect/>
                  </a:stretch>
                </pic:blipFill>
                <pic:spPr>
                  <a:xfrm>
                    <a:off x="0" y="0"/>
                    <a:ext cx="1402080" cy="361950"/>
                  </a:xfrm>
                  <a:prstGeom prst="rect">
                    <a:avLst/>
                  </a:prstGeom>
                </pic:spPr>
              </pic:pic>
            </a:graphicData>
          </a:graphic>
        </wp:anchor>
      </w:drawing>
    </w:r>
    <w:r>
      <w:rPr>
        <w:noProof/>
      </w:rPr>
      <w:drawing>
        <wp:anchor distT="0" distB="0" distL="114300" distR="114300" simplePos="0" relativeHeight="251696128" behindDoc="1" locked="0" layoutInCell="1" allowOverlap="1">
          <wp:simplePos x="0" y="0"/>
          <wp:positionH relativeFrom="column">
            <wp:posOffset>-605155</wp:posOffset>
          </wp:positionH>
          <wp:positionV relativeFrom="paragraph">
            <wp:posOffset>-297180</wp:posOffset>
          </wp:positionV>
          <wp:extent cx="542925" cy="553085"/>
          <wp:effectExtent l="19050" t="0" r="9525" b="0"/>
          <wp:wrapTight wrapText="bothSides">
            <wp:wrapPolygon edited="0">
              <wp:start x="5305" y="0"/>
              <wp:lineTo x="-758" y="4464"/>
              <wp:lineTo x="-758" y="16367"/>
              <wp:lineTo x="2274" y="20831"/>
              <wp:lineTo x="4547" y="20831"/>
              <wp:lineTo x="15916" y="20831"/>
              <wp:lineTo x="19705" y="20831"/>
              <wp:lineTo x="21979" y="17111"/>
              <wp:lineTo x="21979" y="11160"/>
              <wp:lineTo x="17432" y="0"/>
              <wp:lineTo x="5305" y="0"/>
            </wp:wrapPolygon>
          </wp:wrapTight>
          <wp:docPr id="70" name="Image 3" descr="logo-is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spm.png"/>
                  <pic:cNvPicPr/>
                </pic:nvPicPr>
                <pic:blipFill>
                  <a:blip r:embed="rId2"/>
                  <a:stretch>
                    <a:fillRect/>
                  </a:stretch>
                </pic:blipFill>
                <pic:spPr>
                  <a:xfrm>
                    <a:off x="0" y="0"/>
                    <a:ext cx="542925" cy="553085"/>
                  </a:xfrm>
                  <a:prstGeom prst="rect">
                    <a:avLst/>
                  </a:prstGeom>
                </pic:spPr>
              </pic:pic>
            </a:graphicData>
          </a:graphic>
        </wp:anchor>
      </w:drawing>
    </w:r>
    <w:r>
      <w:t>« CONCEPTION DE L’APPLICATIONMOBILE FACILITY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2C3" w:rsidRPr="00484F16" w:rsidRDefault="001402C3" w:rsidP="00484F1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91E55"/>
    <w:multiLevelType w:val="hybridMultilevel"/>
    <w:tmpl w:val="D58852B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EAD40D1"/>
    <w:multiLevelType w:val="hybridMultilevel"/>
    <w:tmpl w:val="16C8563C"/>
    <w:lvl w:ilvl="0" w:tplc="B9243B52">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2501B4E"/>
    <w:multiLevelType w:val="hybridMultilevel"/>
    <w:tmpl w:val="27EC07F4"/>
    <w:lvl w:ilvl="0" w:tplc="F0904576">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8F1558F"/>
    <w:multiLevelType w:val="hybridMultilevel"/>
    <w:tmpl w:val="A95819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A135E4B"/>
    <w:multiLevelType w:val="hybridMultilevel"/>
    <w:tmpl w:val="432655B2"/>
    <w:lvl w:ilvl="0" w:tplc="38FA3944">
      <w:start w:val="1"/>
      <w:numFmt w:val="decimal"/>
      <w:pStyle w:val="Sous-titre"/>
      <w:lvlText w:val="Figure %1."/>
      <w:lvlJc w:val="left"/>
      <w:pPr>
        <w:ind w:left="720" w:hanging="360"/>
      </w:pPr>
      <w:rPr>
        <w:rFonts w:ascii="Cambria" w:hAnsi="Cambria" w:hint="default"/>
        <w:b w:val="0"/>
        <w:i/>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B162092"/>
    <w:multiLevelType w:val="hybridMultilevel"/>
    <w:tmpl w:val="29203A30"/>
    <w:lvl w:ilvl="0" w:tplc="7BDAE2EC">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E650893"/>
    <w:multiLevelType w:val="hybridMultilevel"/>
    <w:tmpl w:val="E46A3E1A"/>
    <w:lvl w:ilvl="0" w:tplc="2266074E">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4722F50"/>
    <w:multiLevelType w:val="hybridMultilevel"/>
    <w:tmpl w:val="84AC2E20"/>
    <w:lvl w:ilvl="0" w:tplc="F5F67806">
      <w:start w:val="1"/>
      <w:numFmt w:val="decimal"/>
      <w:lvlText w:val="[%1]"/>
      <w:lvlJc w:val="left"/>
      <w:pPr>
        <w:ind w:left="4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84EA6E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08197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A52B82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E7A344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B42A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720B4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B2C844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944462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nsid w:val="3663421F"/>
    <w:multiLevelType w:val="hybridMultilevel"/>
    <w:tmpl w:val="C2DC27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CF36E7F"/>
    <w:multiLevelType w:val="hybridMultilevel"/>
    <w:tmpl w:val="7204988A"/>
    <w:lvl w:ilvl="0" w:tplc="29D2DA4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AB7434"/>
    <w:multiLevelType w:val="hybridMultilevel"/>
    <w:tmpl w:val="02C834D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46EC0F18"/>
    <w:multiLevelType w:val="hybridMultilevel"/>
    <w:tmpl w:val="5F8E6368"/>
    <w:lvl w:ilvl="0" w:tplc="F092B022">
      <w:start w:val="1"/>
      <w:numFmt w:val="lowerRoman"/>
      <w:pStyle w:val="Titre6"/>
      <w:lvlText w:val="%1."/>
      <w:lvlJc w:val="left"/>
      <w:pPr>
        <w:ind w:left="1428" w:hanging="360"/>
      </w:pPr>
      <w:rPr>
        <w:rFonts w:ascii="Cambria" w:hAnsi="Cambria" w:hint="default"/>
        <w:b w:val="0"/>
        <w:i/>
        <w:sz w:val="22"/>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2">
    <w:nsid w:val="512244FC"/>
    <w:multiLevelType w:val="hybridMultilevel"/>
    <w:tmpl w:val="25B298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34957D1"/>
    <w:multiLevelType w:val="hybridMultilevel"/>
    <w:tmpl w:val="E6CE139A"/>
    <w:lvl w:ilvl="0" w:tplc="80C220C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B477677"/>
    <w:multiLevelType w:val="hybridMultilevel"/>
    <w:tmpl w:val="005E5D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387DD6"/>
    <w:multiLevelType w:val="hybridMultilevel"/>
    <w:tmpl w:val="93D26828"/>
    <w:lvl w:ilvl="0" w:tplc="35601F28">
      <w:start w:val="1"/>
      <w:numFmt w:val="decimal"/>
      <w:pStyle w:val="Titre"/>
      <w:lvlText w:val="Tableau %1."/>
      <w:lvlJc w:val="left"/>
      <w:pPr>
        <w:ind w:left="720" w:hanging="360"/>
      </w:pPr>
      <w:rPr>
        <w:rFonts w:ascii="Cambria" w:hAnsi="Cambria" w:hint="default"/>
        <w:b w:val="0"/>
        <w:i/>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64932C6D"/>
    <w:multiLevelType w:val="hybridMultilevel"/>
    <w:tmpl w:val="E6363E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F0901B9"/>
    <w:multiLevelType w:val="hybridMultilevel"/>
    <w:tmpl w:val="10F4C29E"/>
    <w:lvl w:ilvl="0" w:tplc="E2D21CC4">
      <w:start w:val="1"/>
      <w:numFmt w:val="upperLetter"/>
      <w:lvlText w:val="%1."/>
      <w:lvlJc w:val="left"/>
      <w:pPr>
        <w:ind w:left="720" w:hanging="360"/>
      </w:pPr>
      <w:rPr>
        <w:rFonts w:asciiTheme="minorHAnsi" w:eastAsiaTheme="minorEastAsia" w:hAnsiTheme="minorHAnsi" w:cstheme="minorBidi" w:hint="default"/>
        <w:color w:val="auto"/>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74693D9A"/>
    <w:multiLevelType w:val="hybridMultilevel"/>
    <w:tmpl w:val="C7AC92E4"/>
    <w:lvl w:ilvl="0" w:tplc="B76E8522">
      <w:start w:val="1"/>
      <w:numFmt w:val="decimal"/>
      <w:pStyle w:val="Titre4"/>
      <w:lvlText w:val="%1."/>
      <w:lvlJc w:val="left"/>
      <w:pPr>
        <w:ind w:left="720" w:hanging="360"/>
      </w:pPr>
      <w:rPr>
        <w:rFonts w:ascii="Cambria" w:hAnsi="Cambria" w:hint="default"/>
        <w:b/>
        <w:i w:val="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71C4C1C"/>
    <w:multiLevelType w:val="hybridMultilevel"/>
    <w:tmpl w:val="353A6916"/>
    <w:lvl w:ilvl="0" w:tplc="CE84453A">
      <w:numFmt w:val="bullet"/>
      <w:lvlText w:val="-"/>
      <w:lvlJc w:val="left"/>
      <w:pPr>
        <w:ind w:left="1068" w:hanging="360"/>
      </w:pPr>
      <w:rPr>
        <w:rFonts w:ascii="Calibri" w:eastAsiaTheme="minorEastAsia" w:hAnsi="Calibri" w:cs="Calibr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0">
    <w:nsid w:val="774B549B"/>
    <w:multiLevelType w:val="hybridMultilevel"/>
    <w:tmpl w:val="35B6DCF8"/>
    <w:lvl w:ilvl="0" w:tplc="2DE2B30E">
      <w:start w:val="1"/>
      <w:numFmt w:val="bullet"/>
      <w:lvlText w:val=""/>
      <w:lvlJc w:val="left"/>
      <w:pPr>
        <w:ind w:left="644"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8965A72"/>
    <w:multiLevelType w:val="hybridMultilevel"/>
    <w:tmpl w:val="051C5624"/>
    <w:lvl w:ilvl="0" w:tplc="1448714C">
      <w:start w:val="1"/>
      <w:numFmt w:val="upperLetter"/>
      <w:pStyle w:val="Titre3"/>
      <w:lvlText w:val="%1."/>
      <w:lvlJc w:val="left"/>
      <w:pPr>
        <w:ind w:left="720" w:hanging="360"/>
      </w:pPr>
      <w:rPr>
        <w:rFonts w:ascii="Cambria" w:hAnsi="Cambria" w:hint="default"/>
        <w:b/>
        <w:i w:val="0"/>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8B87567"/>
    <w:multiLevelType w:val="hybridMultilevel"/>
    <w:tmpl w:val="E17E3DF4"/>
    <w:lvl w:ilvl="0" w:tplc="040C0015">
      <w:start w:val="1"/>
      <w:numFmt w:val="upperLetter"/>
      <w:lvlText w:val="%1."/>
      <w:lvlJc w:val="left"/>
      <w:pPr>
        <w:ind w:left="720" w:hanging="360"/>
      </w:pPr>
      <w:rPr>
        <w:rFonts w:hint="default"/>
      </w:rPr>
    </w:lvl>
    <w:lvl w:ilvl="1" w:tplc="1DB64D74">
      <w:start w:val="3"/>
      <w:numFmt w:val="bullet"/>
      <w:lvlText w:val="•"/>
      <w:lvlJc w:val="left"/>
      <w:pPr>
        <w:ind w:left="1650" w:hanging="570"/>
      </w:pPr>
      <w:rPr>
        <w:rFonts w:ascii="Calibri" w:eastAsiaTheme="minorEastAsia" w:hAnsi="Calibri" w:cs="Calibri" w:hint="default"/>
      </w:rPr>
    </w:lvl>
    <w:lvl w:ilvl="2" w:tplc="6EA64446">
      <w:start w:val="1"/>
      <w:numFmt w:val="upperLetter"/>
      <w:lvlText w:val="%3-"/>
      <w:lvlJc w:val="left"/>
      <w:pPr>
        <w:ind w:left="2340" w:hanging="360"/>
      </w:pPr>
      <w:rPr>
        <w:rFonts w:hint="default"/>
      </w:r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8FE67EB"/>
    <w:multiLevelType w:val="hybridMultilevel"/>
    <w:tmpl w:val="E74014C6"/>
    <w:lvl w:ilvl="0" w:tplc="0C543CE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79853402"/>
    <w:multiLevelType w:val="hybridMultilevel"/>
    <w:tmpl w:val="71CABD36"/>
    <w:lvl w:ilvl="0" w:tplc="2266074E">
      <w:numFmt w:val="bullet"/>
      <w:lvlText w:val="-"/>
      <w:lvlJc w:val="left"/>
      <w:pPr>
        <w:ind w:left="900" w:hanging="360"/>
      </w:pPr>
      <w:rPr>
        <w:rFonts w:ascii="Calibri" w:eastAsiaTheme="minorEastAsia" w:hAnsi="Calibri" w:cs="Calibri"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25">
    <w:nsid w:val="79D77F52"/>
    <w:multiLevelType w:val="hybridMultilevel"/>
    <w:tmpl w:val="84C0574A"/>
    <w:lvl w:ilvl="0" w:tplc="780253C4">
      <w:start w:val="1"/>
      <w:numFmt w:val="lowerLetter"/>
      <w:pStyle w:val="Titre5"/>
      <w:lvlText w:val="%1."/>
      <w:lvlJc w:val="left"/>
      <w:pPr>
        <w:ind w:left="1068" w:hanging="360"/>
      </w:pPr>
      <w:rPr>
        <w:rFonts w:ascii="Cambria" w:hAnsi="Cambria" w:hint="default"/>
        <w:b/>
        <w:i w:val="0"/>
        <w:sz w:val="2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6">
    <w:nsid w:val="7E4B46CD"/>
    <w:multiLevelType w:val="hybridMultilevel"/>
    <w:tmpl w:val="0D2EFA9C"/>
    <w:lvl w:ilvl="0" w:tplc="E12A82B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16"/>
  </w:num>
  <w:num w:numId="4">
    <w:abstractNumId w:val="6"/>
  </w:num>
  <w:num w:numId="5">
    <w:abstractNumId w:val="20"/>
  </w:num>
  <w:num w:numId="6">
    <w:abstractNumId w:val="3"/>
  </w:num>
  <w:num w:numId="7">
    <w:abstractNumId w:val="24"/>
  </w:num>
  <w:num w:numId="8">
    <w:abstractNumId w:val="1"/>
  </w:num>
  <w:num w:numId="9">
    <w:abstractNumId w:val="23"/>
  </w:num>
  <w:num w:numId="10">
    <w:abstractNumId w:val="0"/>
  </w:num>
  <w:num w:numId="11">
    <w:abstractNumId w:val="8"/>
  </w:num>
  <w:num w:numId="12">
    <w:abstractNumId w:val="12"/>
  </w:num>
  <w:num w:numId="13">
    <w:abstractNumId w:val="21"/>
  </w:num>
  <w:num w:numId="14">
    <w:abstractNumId w:val="18"/>
  </w:num>
  <w:num w:numId="15">
    <w:abstractNumId w:val="18"/>
    <w:lvlOverride w:ilvl="0">
      <w:startOverride w:val="1"/>
    </w:lvlOverride>
  </w:num>
  <w:num w:numId="16">
    <w:abstractNumId w:val="25"/>
  </w:num>
  <w:num w:numId="17">
    <w:abstractNumId w:val="4"/>
  </w:num>
  <w:num w:numId="18">
    <w:abstractNumId w:val="25"/>
    <w:lvlOverride w:ilvl="0">
      <w:startOverride w:val="1"/>
    </w:lvlOverride>
  </w:num>
  <w:num w:numId="19">
    <w:abstractNumId w:val="15"/>
  </w:num>
  <w:num w:numId="20">
    <w:abstractNumId w:val="21"/>
    <w:lvlOverride w:ilvl="0">
      <w:startOverride w:val="1"/>
    </w:lvlOverride>
  </w:num>
  <w:num w:numId="21">
    <w:abstractNumId w:val="18"/>
    <w:lvlOverride w:ilvl="0">
      <w:startOverride w:val="1"/>
    </w:lvlOverride>
  </w:num>
  <w:num w:numId="22">
    <w:abstractNumId w:val="2"/>
  </w:num>
  <w:num w:numId="23">
    <w:abstractNumId w:val="21"/>
    <w:lvlOverride w:ilvl="0">
      <w:startOverride w:val="1"/>
    </w:lvlOverride>
  </w:num>
  <w:num w:numId="24">
    <w:abstractNumId w:val="18"/>
    <w:lvlOverride w:ilvl="0">
      <w:startOverride w:val="1"/>
    </w:lvlOverride>
  </w:num>
  <w:num w:numId="25">
    <w:abstractNumId w:val="25"/>
    <w:lvlOverride w:ilvl="0">
      <w:startOverride w:val="1"/>
    </w:lvlOverride>
  </w:num>
  <w:num w:numId="26">
    <w:abstractNumId w:val="11"/>
  </w:num>
  <w:num w:numId="27">
    <w:abstractNumId w:val="21"/>
    <w:lvlOverride w:ilvl="0">
      <w:startOverride w:val="1"/>
    </w:lvlOverride>
  </w:num>
  <w:num w:numId="28">
    <w:abstractNumId w:val="18"/>
    <w:lvlOverride w:ilvl="0">
      <w:startOverride w:val="1"/>
    </w:lvlOverride>
  </w:num>
  <w:num w:numId="29">
    <w:abstractNumId w:val="25"/>
    <w:lvlOverride w:ilvl="0">
      <w:startOverride w:val="1"/>
    </w:lvlOverride>
  </w:num>
  <w:num w:numId="30">
    <w:abstractNumId w:val="11"/>
    <w:lvlOverride w:ilvl="0">
      <w:startOverride w:val="1"/>
    </w:lvlOverride>
  </w:num>
  <w:num w:numId="31">
    <w:abstractNumId w:val="18"/>
    <w:lvlOverride w:ilvl="0">
      <w:startOverride w:val="1"/>
    </w:lvlOverride>
  </w:num>
  <w:num w:numId="32">
    <w:abstractNumId w:val="25"/>
    <w:lvlOverride w:ilvl="0">
      <w:startOverride w:val="1"/>
    </w:lvlOverride>
  </w:num>
  <w:num w:numId="33">
    <w:abstractNumId w:val="25"/>
    <w:lvlOverride w:ilvl="0">
      <w:startOverride w:val="1"/>
    </w:lvlOverride>
  </w:num>
  <w:num w:numId="34">
    <w:abstractNumId w:val="25"/>
    <w:lvlOverride w:ilvl="0">
      <w:startOverride w:val="1"/>
    </w:lvlOverride>
  </w:num>
  <w:num w:numId="35">
    <w:abstractNumId w:val="25"/>
    <w:lvlOverride w:ilvl="0">
      <w:startOverride w:val="1"/>
    </w:lvlOverride>
  </w:num>
  <w:num w:numId="36">
    <w:abstractNumId w:val="11"/>
    <w:lvlOverride w:ilvl="0">
      <w:startOverride w:val="1"/>
    </w:lvlOverride>
  </w:num>
  <w:num w:numId="37">
    <w:abstractNumId w:val="18"/>
    <w:lvlOverride w:ilvl="0">
      <w:startOverride w:val="1"/>
    </w:lvlOverride>
  </w:num>
  <w:num w:numId="38">
    <w:abstractNumId w:val="18"/>
    <w:lvlOverride w:ilvl="0">
      <w:startOverride w:val="1"/>
    </w:lvlOverride>
  </w:num>
  <w:num w:numId="39">
    <w:abstractNumId w:val="25"/>
    <w:lvlOverride w:ilvl="0">
      <w:startOverride w:val="1"/>
    </w:lvlOverride>
  </w:num>
  <w:num w:numId="40">
    <w:abstractNumId w:val="18"/>
    <w:lvlOverride w:ilvl="0">
      <w:startOverride w:val="1"/>
    </w:lvlOverride>
  </w:num>
  <w:num w:numId="41">
    <w:abstractNumId w:val="21"/>
    <w:lvlOverride w:ilvl="0">
      <w:startOverride w:val="1"/>
    </w:lvlOverride>
  </w:num>
  <w:num w:numId="42">
    <w:abstractNumId w:val="18"/>
    <w:lvlOverride w:ilvl="0">
      <w:startOverride w:val="1"/>
    </w:lvlOverride>
  </w:num>
  <w:num w:numId="43">
    <w:abstractNumId w:val="25"/>
    <w:lvlOverride w:ilvl="0">
      <w:startOverride w:val="1"/>
    </w:lvlOverride>
  </w:num>
  <w:num w:numId="44">
    <w:abstractNumId w:val="25"/>
    <w:lvlOverride w:ilvl="0">
      <w:startOverride w:val="1"/>
    </w:lvlOverride>
  </w:num>
  <w:num w:numId="45">
    <w:abstractNumId w:val="25"/>
    <w:lvlOverride w:ilvl="0">
      <w:startOverride w:val="1"/>
    </w:lvlOverride>
  </w:num>
  <w:num w:numId="46">
    <w:abstractNumId w:val="18"/>
    <w:lvlOverride w:ilvl="0">
      <w:startOverride w:val="1"/>
    </w:lvlOverride>
  </w:num>
  <w:num w:numId="47">
    <w:abstractNumId w:val="25"/>
    <w:lvlOverride w:ilvl="0">
      <w:startOverride w:val="1"/>
    </w:lvlOverride>
  </w:num>
  <w:num w:numId="48">
    <w:abstractNumId w:val="25"/>
    <w:lvlOverride w:ilvl="0">
      <w:startOverride w:val="1"/>
    </w:lvlOverride>
  </w:num>
  <w:num w:numId="49">
    <w:abstractNumId w:val="21"/>
    <w:lvlOverride w:ilvl="0">
      <w:startOverride w:val="1"/>
    </w:lvlOverride>
  </w:num>
  <w:num w:numId="50">
    <w:abstractNumId w:val="18"/>
    <w:lvlOverride w:ilvl="0">
      <w:startOverride w:val="1"/>
    </w:lvlOverride>
  </w:num>
  <w:num w:numId="51">
    <w:abstractNumId w:val="25"/>
    <w:lvlOverride w:ilvl="0">
      <w:startOverride w:val="1"/>
    </w:lvlOverride>
  </w:num>
  <w:num w:numId="52">
    <w:abstractNumId w:val="18"/>
    <w:lvlOverride w:ilvl="0">
      <w:startOverride w:val="1"/>
    </w:lvlOverride>
  </w:num>
  <w:num w:numId="53">
    <w:abstractNumId w:val="18"/>
    <w:lvlOverride w:ilvl="0">
      <w:startOverride w:val="1"/>
    </w:lvlOverride>
  </w:num>
  <w:num w:numId="54">
    <w:abstractNumId w:val="17"/>
  </w:num>
  <w:num w:numId="55">
    <w:abstractNumId w:val="21"/>
    <w:lvlOverride w:ilvl="0">
      <w:startOverride w:val="1"/>
    </w:lvlOverride>
  </w:num>
  <w:num w:numId="56">
    <w:abstractNumId w:val="7"/>
  </w:num>
  <w:num w:numId="57">
    <w:abstractNumId w:val="13"/>
  </w:num>
  <w:num w:numId="58">
    <w:abstractNumId w:val="5"/>
  </w:num>
  <w:num w:numId="59">
    <w:abstractNumId w:val="11"/>
    <w:lvlOverride w:ilvl="0">
      <w:startOverride w:val="1"/>
    </w:lvlOverride>
  </w:num>
  <w:num w:numId="60">
    <w:abstractNumId w:val="19"/>
  </w:num>
  <w:num w:numId="61">
    <w:abstractNumId w:val="9"/>
  </w:num>
  <w:num w:numId="62">
    <w:abstractNumId w:val="10"/>
  </w:num>
  <w:num w:numId="63">
    <w:abstractNumId w:val="14"/>
  </w:num>
  <w:numIdMacAtCleanup w:val="6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ky Hajatiana RABOANARY">
    <w15:presenceInfo w15:providerId="Windows Live" w15:userId="6b8e3807f2221c2c"/>
  </w15:person>
  <w15:person w15:author="ampasampito">
    <w15:presenceInfo w15:providerId="None" w15:userId="ampasampi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trackRevision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D88"/>
    <w:rsid w:val="00005993"/>
    <w:rsid w:val="00005B2D"/>
    <w:rsid w:val="000228A1"/>
    <w:rsid w:val="000267DB"/>
    <w:rsid w:val="000274B5"/>
    <w:rsid w:val="000556E4"/>
    <w:rsid w:val="00065FDD"/>
    <w:rsid w:val="00082DFE"/>
    <w:rsid w:val="00087F34"/>
    <w:rsid w:val="000901B1"/>
    <w:rsid w:val="000936DF"/>
    <w:rsid w:val="000C3F1C"/>
    <w:rsid w:val="000C78F1"/>
    <w:rsid w:val="000D1FE0"/>
    <w:rsid w:val="000D3971"/>
    <w:rsid w:val="0010351E"/>
    <w:rsid w:val="00103FD8"/>
    <w:rsid w:val="00121AFF"/>
    <w:rsid w:val="00125814"/>
    <w:rsid w:val="001279B9"/>
    <w:rsid w:val="00136799"/>
    <w:rsid w:val="001402C3"/>
    <w:rsid w:val="00151053"/>
    <w:rsid w:val="00154E28"/>
    <w:rsid w:val="00155547"/>
    <w:rsid w:val="00171F8D"/>
    <w:rsid w:val="00173346"/>
    <w:rsid w:val="00174117"/>
    <w:rsid w:val="00180E45"/>
    <w:rsid w:val="00181EFE"/>
    <w:rsid w:val="001B1D8F"/>
    <w:rsid w:val="001C5345"/>
    <w:rsid w:val="001E4821"/>
    <w:rsid w:val="001F0D88"/>
    <w:rsid w:val="001F2124"/>
    <w:rsid w:val="001F35C8"/>
    <w:rsid w:val="002017D5"/>
    <w:rsid w:val="0020453A"/>
    <w:rsid w:val="00205DDA"/>
    <w:rsid w:val="00213B09"/>
    <w:rsid w:val="0021496D"/>
    <w:rsid w:val="0022329F"/>
    <w:rsid w:val="0022674C"/>
    <w:rsid w:val="00232C36"/>
    <w:rsid w:val="002414F5"/>
    <w:rsid w:val="00241F3D"/>
    <w:rsid w:val="0024547F"/>
    <w:rsid w:val="002461B9"/>
    <w:rsid w:val="002502DB"/>
    <w:rsid w:val="00264E77"/>
    <w:rsid w:val="002678DB"/>
    <w:rsid w:val="002776F4"/>
    <w:rsid w:val="002908EA"/>
    <w:rsid w:val="002915DB"/>
    <w:rsid w:val="002A0E0B"/>
    <w:rsid w:val="002A4149"/>
    <w:rsid w:val="002A588A"/>
    <w:rsid w:val="002B0D37"/>
    <w:rsid w:val="002B3F7D"/>
    <w:rsid w:val="002B663E"/>
    <w:rsid w:val="002D3BC8"/>
    <w:rsid w:val="002D4EC7"/>
    <w:rsid w:val="002D60CE"/>
    <w:rsid w:val="002E0FD6"/>
    <w:rsid w:val="002F0358"/>
    <w:rsid w:val="00307C5F"/>
    <w:rsid w:val="00316BFC"/>
    <w:rsid w:val="00320108"/>
    <w:rsid w:val="00321B6B"/>
    <w:rsid w:val="00323B5D"/>
    <w:rsid w:val="00324F94"/>
    <w:rsid w:val="003263E6"/>
    <w:rsid w:val="003359CD"/>
    <w:rsid w:val="003409D9"/>
    <w:rsid w:val="00342F26"/>
    <w:rsid w:val="0034463E"/>
    <w:rsid w:val="003474B5"/>
    <w:rsid w:val="003476DF"/>
    <w:rsid w:val="00347A95"/>
    <w:rsid w:val="00354474"/>
    <w:rsid w:val="00365814"/>
    <w:rsid w:val="0036639B"/>
    <w:rsid w:val="00373B05"/>
    <w:rsid w:val="00373E60"/>
    <w:rsid w:val="00380248"/>
    <w:rsid w:val="003803BD"/>
    <w:rsid w:val="00380725"/>
    <w:rsid w:val="00383842"/>
    <w:rsid w:val="00386F43"/>
    <w:rsid w:val="003875CC"/>
    <w:rsid w:val="003A0752"/>
    <w:rsid w:val="003A521A"/>
    <w:rsid w:val="003A5B59"/>
    <w:rsid w:val="003C32FD"/>
    <w:rsid w:val="003D442A"/>
    <w:rsid w:val="003D5E5A"/>
    <w:rsid w:val="003D6AAD"/>
    <w:rsid w:val="003E0426"/>
    <w:rsid w:val="003F1A35"/>
    <w:rsid w:val="003F2E7A"/>
    <w:rsid w:val="003F70FF"/>
    <w:rsid w:val="003F7591"/>
    <w:rsid w:val="00403422"/>
    <w:rsid w:val="004109E8"/>
    <w:rsid w:val="004112BF"/>
    <w:rsid w:val="00432287"/>
    <w:rsid w:val="004439C6"/>
    <w:rsid w:val="00446405"/>
    <w:rsid w:val="00446782"/>
    <w:rsid w:val="00451A59"/>
    <w:rsid w:val="004541E4"/>
    <w:rsid w:val="0045474B"/>
    <w:rsid w:val="004553FA"/>
    <w:rsid w:val="00470A79"/>
    <w:rsid w:val="00484F16"/>
    <w:rsid w:val="004B0124"/>
    <w:rsid w:val="004B2E5A"/>
    <w:rsid w:val="004B4D47"/>
    <w:rsid w:val="004B7774"/>
    <w:rsid w:val="004B799A"/>
    <w:rsid w:val="004C052F"/>
    <w:rsid w:val="004C1BB3"/>
    <w:rsid w:val="004C5D7D"/>
    <w:rsid w:val="004C6037"/>
    <w:rsid w:val="004C6EC0"/>
    <w:rsid w:val="004C7732"/>
    <w:rsid w:val="004D5A24"/>
    <w:rsid w:val="004D6F2A"/>
    <w:rsid w:val="004D7AAF"/>
    <w:rsid w:val="004E6DB0"/>
    <w:rsid w:val="004E7633"/>
    <w:rsid w:val="004F319E"/>
    <w:rsid w:val="004F56B6"/>
    <w:rsid w:val="004F61B0"/>
    <w:rsid w:val="004F7154"/>
    <w:rsid w:val="004F77F4"/>
    <w:rsid w:val="00501CAA"/>
    <w:rsid w:val="0051266E"/>
    <w:rsid w:val="005159C6"/>
    <w:rsid w:val="00516E4F"/>
    <w:rsid w:val="00522595"/>
    <w:rsid w:val="005374D2"/>
    <w:rsid w:val="005429A1"/>
    <w:rsid w:val="00543967"/>
    <w:rsid w:val="005462C1"/>
    <w:rsid w:val="00551822"/>
    <w:rsid w:val="0055278D"/>
    <w:rsid w:val="00553273"/>
    <w:rsid w:val="005608FB"/>
    <w:rsid w:val="005619AE"/>
    <w:rsid w:val="00580475"/>
    <w:rsid w:val="00590761"/>
    <w:rsid w:val="00596EB8"/>
    <w:rsid w:val="005A3618"/>
    <w:rsid w:val="005A567A"/>
    <w:rsid w:val="005A6571"/>
    <w:rsid w:val="005B04F3"/>
    <w:rsid w:val="005B26D7"/>
    <w:rsid w:val="005B4379"/>
    <w:rsid w:val="005C28FE"/>
    <w:rsid w:val="005D3166"/>
    <w:rsid w:val="005D5BDB"/>
    <w:rsid w:val="005E0D10"/>
    <w:rsid w:val="005E6B63"/>
    <w:rsid w:val="005E7DBA"/>
    <w:rsid w:val="005F1954"/>
    <w:rsid w:val="005F39AB"/>
    <w:rsid w:val="00602603"/>
    <w:rsid w:val="006109ED"/>
    <w:rsid w:val="00614D91"/>
    <w:rsid w:val="006160AF"/>
    <w:rsid w:val="00620621"/>
    <w:rsid w:val="00631169"/>
    <w:rsid w:val="0064393D"/>
    <w:rsid w:val="00661452"/>
    <w:rsid w:val="006647EB"/>
    <w:rsid w:val="00664E5F"/>
    <w:rsid w:val="00667C03"/>
    <w:rsid w:val="00670355"/>
    <w:rsid w:val="00676F95"/>
    <w:rsid w:val="00683001"/>
    <w:rsid w:val="00683D61"/>
    <w:rsid w:val="00690BD4"/>
    <w:rsid w:val="00692C29"/>
    <w:rsid w:val="00693075"/>
    <w:rsid w:val="00697248"/>
    <w:rsid w:val="006B7965"/>
    <w:rsid w:val="006C5881"/>
    <w:rsid w:val="006D2E32"/>
    <w:rsid w:val="006E3CC5"/>
    <w:rsid w:val="006E70C2"/>
    <w:rsid w:val="006F1B6A"/>
    <w:rsid w:val="006F2572"/>
    <w:rsid w:val="00706D82"/>
    <w:rsid w:val="007118BD"/>
    <w:rsid w:val="00722461"/>
    <w:rsid w:val="00722784"/>
    <w:rsid w:val="00732944"/>
    <w:rsid w:val="00734872"/>
    <w:rsid w:val="0074209B"/>
    <w:rsid w:val="0074235A"/>
    <w:rsid w:val="00744E27"/>
    <w:rsid w:val="00746A82"/>
    <w:rsid w:val="00751504"/>
    <w:rsid w:val="00756A8A"/>
    <w:rsid w:val="0077177A"/>
    <w:rsid w:val="00771E19"/>
    <w:rsid w:val="007723F4"/>
    <w:rsid w:val="00775ABE"/>
    <w:rsid w:val="00776856"/>
    <w:rsid w:val="00777201"/>
    <w:rsid w:val="00777CAD"/>
    <w:rsid w:val="007844F8"/>
    <w:rsid w:val="007864BC"/>
    <w:rsid w:val="00787500"/>
    <w:rsid w:val="007977C7"/>
    <w:rsid w:val="007A5CC5"/>
    <w:rsid w:val="007B0B1B"/>
    <w:rsid w:val="007B5255"/>
    <w:rsid w:val="007B56B3"/>
    <w:rsid w:val="007C1CCA"/>
    <w:rsid w:val="007D55A3"/>
    <w:rsid w:val="007F5530"/>
    <w:rsid w:val="00804003"/>
    <w:rsid w:val="00814B93"/>
    <w:rsid w:val="00817483"/>
    <w:rsid w:val="008211D7"/>
    <w:rsid w:val="00823EAF"/>
    <w:rsid w:val="00833071"/>
    <w:rsid w:val="008340E2"/>
    <w:rsid w:val="00840041"/>
    <w:rsid w:val="008438F4"/>
    <w:rsid w:val="00844C11"/>
    <w:rsid w:val="008529E9"/>
    <w:rsid w:val="008626FB"/>
    <w:rsid w:val="00863FDE"/>
    <w:rsid w:val="0086663C"/>
    <w:rsid w:val="00881158"/>
    <w:rsid w:val="00881D3D"/>
    <w:rsid w:val="00884970"/>
    <w:rsid w:val="008873A0"/>
    <w:rsid w:val="008954B5"/>
    <w:rsid w:val="00896471"/>
    <w:rsid w:val="008A7E66"/>
    <w:rsid w:val="008B00B5"/>
    <w:rsid w:val="008C5AC5"/>
    <w:rsid w:val="008D0151"/>
    <w:rsid w:val="008D2A70"/>
    <w:rsid w:val="008E5DDC"/>
    <w:rsid w:val="008E6452"/>
    <w:rsid w:val="008E761A"/>
    <w:rsid w:val="008F28B0"/>
    <w:rsid w:val="008F2FE6"/>
    <w:rsid w:val="0090115E"/>
    <w:rsid w:val="0090187F"/>
    <w:rsid w:val="00907E1C"/>
    <w:rsid w:val="00921D61"/>
    <w:rsid w:val="009306B5"/>
    <w:rsid w:val="00930AC2"/>
    <w:rsid w:val="0093548F"/>
    <w:rsid w:val="009465B7"/>
    <w:rsid w:val="009468C0"/>
    <w:rsid w:val="00950D5A"/>
    <w:rsid w:val="009556A3"/>
    <w:rsid w:val="00956DF3"/>
    <w:rsid w:val="009578CB"/>
    <w:rsid w:val="009633C9"/>
    <w:rsid w:val="00967F47"/>
    <w:rsid w:val="00971C51"/>
    <w:rsid w:val="00972A7C"/>
    <w:rsid w:val="00973F65"/>
    <w:rsid w:val="00974847"/>
    <w:rsid w:val="009A084D"/>
    <w:rsid w:val="009A5C35"/>
    <w:rsid w:val="009B1E07"/>
    <w:rsid w:val="009B2BCE"/>
    <w:rsid w:val="009B538B"/>
    <w:rsid w:val="009B61CB"/>
    <w:rsid w:val="009C1435"/>
    <w:rsid w:val="009C2547"/>
    <w:rsid w:val="009C6AA6"/>
    <w:rsid w:val="009D63B4"/>
    <w:rsid w:val="009D6BFD"/>
    <w:rsid w:val="009D79C1"/>
    <w:rsid w:val="009F17DE"/>
    <w:rsid w:val="009F2862"/>
    <w:rsid w:val="009F5935"/>
    <w:rsid w:val="00A04321"/>
    <w:rsid w:val="00A057E3"/>
    <w:rsid w:val="00A05946"/>
    <w:rsid w:val="00A11B16"/>
    <w:rsid w:val="00A14CFB"/>
    <w:rsid w:val="00A266F0"/>
    <w:rsid w:val="00A34E43"/>
    <w:rsid w:val="00A354F8"/>
    <w:rsid w:val="00A459E4"/>
    <w:rsid w:val="00A563C9"/>
    <w:rsid w:val="00A60A1C"/>
    <w:rsid w:val="00A675EC"/>
    <w:rsid w:val="00A71C3B"/>
    <w:rsid w:val="00A7337A"/>
    <w:rsid w:val="00A737E2"/>
    <w:rsid w:val="00A774FF"/>
    <w:rsid w:val="00A85B3F"/>
    <w:rsid w:val="00A94F91"/>
    <w:rsid w:val="00AA2141"/>
    <w:rsid w:val="00AA32C3"/>
    <w:rsid w:val="00AA3793"/>
    <w:rsid w:val="00AB561E"/>
    <w:rsid w:val="00AC2F2C"/>
    <w:rsid w:val="00AD4FE0"/>
    <w:rsid w:val="00AE0B5A"/>
    <w:rsid w:val="00AE3451"/>
    <w:rsid w:val="00AE7589"/>
    <w:rsid w:val="00AF01CA"/>
    <w:rsid w:val="00AF1328"/>
    <w:rsid w:val="00B00C34"/>
    <w:rsid w:val="00B04610"/>
    <w:rsid w:val="00B123F5"/>
    <w:rsid w:val="00B20B45"/>
    <w:rsid w:val="00B257F3"/>
    <w:rsid w:val="00B315B9"/>
    <w:rsid w:val="00B35905"/>
    <w:rsid w:val="00B470B7"/>
    <w:rsid w:val="00B5027C"/>
    <w:rsid w:val="00B5057C"/>
    <w:rsid w:val="00B52E51"/>
    <w:rsid w:val="00B57CC9"/>
    <w:rsid w:val="00B61413"/>
    <w:rsid w:val="00B62557"/>
    <w:rsid w:val="00B652BB"/>
    <w:rsid w:val="00B74E20"/>
    <w:rsid w:val="00B807A6"/>
    <w:rsid w:val="00B911C1"/>
    <w:rsid w:val="00B9409C"/>
    <w:rsid w:val="00BA0051"/>
    <w:rsid w:val="00BA7AAA"/>
    <w:rsid w:val="00BA7E18"/>
    <w:rsid w:val="00BB6FED"/>
    <w:rsid w:val="00BD2276"/>
    <w:rsid w:val="00BD37D8"/>
    <w:rsid w:val="00BD7015"/>
    <w:rsid w:val="00BE71F0"/>
    <w:rsid w:val="00BE75E2"/>
    <w:rsid w:val="00BF6DD5"/>
    <w:rsid w:val="00C31195"/>
    <w:rsid w:val="00C3308C"/>
    <w:rsid w:val="00C367CD"/>
    <w:rsid w:val="00C37B2E"/>
    <w:rsid w:val="00C43C3A"/>
    <w:rsid w:val="00C5417C"/>
    <w:rsid w:val="00C62EB8"/>
    <w:rsid w:val="00C70CA9"/>
    <w:rsid w:val="00C74434"/>
    <w:rsid w:val="00C81602"/>
    <w:rsid w:val="00C86C42"/>
    <w:rsid w:val="00C87FBA"/>
    <w:rsid w:val="00C93C47"/>
    <w:rsid w:val="00C945EC"/>
    <w:rsid w:val="00C95662"/>
    <w:rsid w:val="00CA1E4B"/>
    <w:rsid w:val="00CA3F37"/>
    <w:rsid w:val="00CB0412"/>
    <w:rsid w:val="00CB0B09"/>
    <w:rsid w:val="00CB2A43"/>
    <w:rsid w:val="00CB44F8"/>
    <w:rsid w:val="00CC0144"/>
    <w:rsid w:val="00CC068D"/>
    <w:rsid w:val="00CC4679"/>
    <w:rsid w:val="00CD0731"/>
    <w:rsid w:val="00CE0959"/>
    <w:rsid w:val="00CE761A"/>
    <w:rsid w:val="00CF229B"/>
    <w:rsid w:val="00D00B62"/>
    <w:rsid w:val="00D03B53"/>
    <w:rsid w:val="00D03F1D"/>
    <w:rsid w:val="00D13F8D"/>
    <w:rsid w:val="00D35D85"/>
    <w:rsid w:val="00D40BB7"/>
    <w:rsid w:val="00D432E2"/>
    <w:rsid w:val="00D468C4"/>
    <w:rsid w:val="00D47E7E"/>
    <w:rsid w:val="00D64D67"/>
    <w:rsid w:val="00D85A55"/>
    <w:rsid w:val="00D9402E"/>
    <w:rsid w:val="00DA5271"/>
    <w:rsid w:val="00DB46A4"/>
    <w:rsid w:val="00DC3D8D"/>
    <w:rsid w:val="00DC48EF"/>
    <w:rsid w:val="00DD5C3B"/>
    <w:rsid w:val="00DD5DCB"/>
    <w:rsid w:val="00DD6C67"/>
    <w:rsid w:val="00DE1734"/>
    <w:rsid w:val="00DE28AC"/>
    <w:rsid w:val="00DF0996"/>
    <w:rsid w:val="00DF1F22"/>
    <w:rsid w:val="00DF4813"/>
    <w:rsid w:val="00DF5723"/>
    <w:rsid w:val="00DF7B41"/>
    <w:rsid w:val="00E021BD"/>
    <w:rsid w:val="00E04854"/>
    <w:rsid w:val="00E10C12"/>
    <w:rsid w:val="00E120EE"/>
    <w:rsid w:val="00E218C7"/>
    <w:rsid w:val="00E232FA"/>
    <w:rsid w:val="00E24B63"/>
    <w:rsid w:val="00E5089A"/>
    <w:rsid w:val="00E53BDE"/>
    <w:rsid w:val="00E81D1F"/>
    <w:rsid w:val="00E8246A"/>
    <w:rsid w:val="00E8402B"/>
    <w:rsid w:val="00E84068"/>
    <w:rsid w:val="00E85191"/>
    <w:rsid w:val="00E918BA"/>
    <w:rsid w:val="00E9352F"/>
    <w:rsid w:val="00E952D5"/>
    <w:rsid w:val="00E9565F"/>
    <w:rsid w:val="00E95874"/>
    <w:rsid w:val="00E96EA9"/>
    <w:rsid w:val="00EB2248"/>
    <w:rsid w:val="00EB27D1"/>
    <w:rsid w:val="00EB2D7B"/>
    <w:rsid w:val="00EB5DBB"/>
    <w:rsid w:val="00EC2F1C"/>
    <w:rsid w:val="00ED3F52"/>
    <w:rsid w:val="00EE16FC"/>
    <w:rsid w:val="00EF6FC2"/>
    <w:rsid w:val="00F02521"/>
    <w:rsid w:val="00F026D8"/>
    <w:rsid w:val="00F07835"/>
    <w:rsid w:val="00F124E5"/>
    <w:rsid w:val="00F15377"/>
    <w:rsid w:val="00F2245B"/>
    <w:rsid w:val="00F2369A"/>
    <w:rsid w:val="00F25846"/>
    <w:rsid w:val="00F3020F"/>
    <w:rsid w:val="00F44C45"/>
    <w:rsid w:val="00F51DF2"/>
    <w:rsid w:val="00F5514A"/>
    <w:rsid w:val="00F562B7"/>
    <w:rsid w:val="00F6133C"/>
    <w:rsid w:val="00F71C15"/>
    <w:rsid w:val="00F83AC8"/>
    <w:rsid w:val="00F8599C"/>
    <w:rsid w:val="00F92E1D"/>
    <w:rsid w:val="00F96599"/>
    <w:rsid w:val="00FA5AF1"/>
    <w:rsid w:val="00FA71F1"/>
    <w:rsid w:val="00FB0D45"/>
    <w:rsid w:val="00FC0E45"/>
    <w:rsid w:val="00FD3D74"/>
    <w:rsid w:val="00FD5B92"/>
    <w:rsid w:val="00FD7FBE"/>
    <w:rsid w:val="00FE0753"/>
    <w:rsid w:val="00FE7E0A"/>
    <w:rsid w:val="00FF1E3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155AD9-9F82-4549-B442-0621F435C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28A1"/>
  </w:style>
  <w:style w:type="paragraph" w:styleId="Titre1">
    <w:name w:val="heading 1"/>
    <w:aliases w:val="titre 1"/>
    <w:basedOn w:val="Normal"/>
    <w:next w:val="Normal"/>
    <w:link w:val="Titre1Car"/>
    <w:uiPriority w:val="9"/>
    <w:qFormat/>
    <w:rsid w:val="00B5057C"/>
    <w:pPr>
      <w:keepNext/>
      <w:keepLines/>
      <w:spacing w:before="600" w:after="120"/>
      <w:jc w:val="center"/>
      <w:outlineLvl w:val="0"/>
    </w:pPr>
    <w:rPr>
      <w:rFonts w:ascii="Calibri" w:eastAsiaTheme="majorEastAsia" w:hAnsi="Calibri" w:cstheme="majorBidi"/>
      <w:b/>
      <w:bCs/>
      <w:color w:val="129A74"/>
      <w:sz w:val="48"/>
      <w:szCs w:val="32"/>
    </w:rPr>
  </w:style>
  <w:style w:type="paragraph" w:styleId="Titre2">
    <w:name w:val="heading 2"/>
    <w:aliases w:val="titre 2"/>
    <w:basedOn w:val="Normal"/>
    <w:next w:val="Normal"/>
    <w:link w:val="Titre2Car"/>
    <w:uiPriority w:val="9"/>
    <w:unhideWhenUsed/>
    <w:qFormat/>
    <w:rsid w:val="00676F95"/>
    <w:pPr>
      <w:keepNext/>
      <w:keepLines/>
      <w:spacing w:before="240" w:after="240"/>
      <w:jc w:val="center"/>
      <w:outlineLvl w:val="1"/>
    </w:pPr>
    <w:rPr>
      <w:rFonts w:asciiTheme="majorHAnsi" w:eastAsiaTheme="majorEastAsia" w:hAnsiTheme="majorHAnsi" w:cstheme="majorBidi"/>
      <w:b/>
      <w:bCs/>
      <w:color w:val="4F81BD" w:themeColor="accent1"/>
      <w:sz w:val="44"/>
      <w:szCs w:val="26"/>
    </w:rPr>
  </w:style>
  <w:style w:type="paragraph" w:styleId="Titre3">
    <w:name w:val="heading 3"/>
    <w:aliases w:val="titre 3"/>
    <w:basedOn w:val="Normal"/>
    <w:next w:val="Normal"/>
    <w:link w:val="Titre3Car"/>
    <w:uiPriority w:val="9"/>
    <w:unhideWhenUsed/>
    <w:qFormat/>
    <w:rsid w:val="00676F95"/>
    <w:pPr>
      <w:keepNext/>
      <w:keepLines/>
      <w:numPr>
        <w:numId w:val="13"/>
      </w:numPr>
      <w:spacing w:before="320" w:after="120"/>
      <w:outlineLvl w:val="2"/>
    </w:pPr>
    <w:rPr>
      <w:rFonts w:asciiTheme="majorHAnsi" w:eastAsiaTheme="majorEastAsia" w:hAnsiTheme="majorHAnsi" w:cstheme="majorBidi"/>
      <w:b/>
      <w:bCs/>
      <w:color w:val="E36C0A" w:themeColor="accent6" w:themeShade="BF"/>
      <w:sz w:val="28"/>
    </w:rPr>
  </w:style>
  <w:style w:type="paragraph" w:styleId="Titre4">
    <w:name w:val="heading 4"/>
    <w:basedOn w:val="Normal"/>
    <w:next w:val="Normal"/>
    <w:link w:val="Titre4Car"/>
    <w:uiPriority w:val="9"/>
    <w:unhideWhenUsed/>
    <w:qFormat/>
    <w:rsid w:val="008954B5"/>
    <w:pPr>
      <w:keepNext/>
      <w:keepLines/>
      <w:numPr>
        <w:numId w:val="14"/>
      </w:numPr>
      <w:spacing w:before="440" w:after="240"/>
      <w:outlineLvl w:val="3"/>
    </w:pPr>
    <w:rPr>
      <w:rFonts w:asciiTheme="majorHAnsi" w:eastAsiaTheme="majorEastAsia" w:hAnsiTheme="majorHAnsi" w:cstheme="majorBidi"/>
      <w:b/>
      <w:bCs/>
      <w:i/>
      <w:iCs/>
      <w:color w:val="76923C" w:themeColor="accent3" w:themeShade="BF"/>
      <w:sz w:val="24"/>
    </w:rPr>
  </w:style>
  <w:style w:type="paragraph" w:styleId="Titre5">
    <w:name w:val="heading 5"/>
    <w:basedOn w:val="Normal"/>
    <w:next w:val="Normal"/>
    <w:link w:val="Titre5Car"/>
    <w:uiPriority w:val="9"/>
    <w:unhideWhenUsed/>
    <w:qFormat/>
    <w:rsid w:val="008954B5"/>
    <w:pPr>
      <w:keepNext/>
      <w:keepLines/>
      <w:numPr>
        <w:numId w:val="16"/>
      </w:numPr>
      <w:spacing w:before="320" w:after="120"/>
      <w:outlineLvl w:val="4"/>
    </w:pPr>
    <w:rPr>
      <w:rFonts w:asciiTheme="majorHAnsi" w:eastAsiaTheme="majorEastAsia" w:hAnsiTheme="majorHAnsi" w:cstheme="majorBidi"/>
      <w:b/>
      <w:color w:val="243F60" w:themeColor="accent1" w:themeShade="7F"/>
      <w:sz w:val="24"/>
    </w:rPr>
  </w:style>
  <w:style w:type="paragraph" w:styleId="Titre6">
    <w:name w:val="heading 6"/>
    <w:basedOn w:val="Normal"/>
    <w:next w:val="Normal"/>
    <w:link w:val="Titre6Car"/>
    <w:uiPriority w:val="9"/>
    <w:unhideWhenUsed/>
    <w:qFormat/>
    <w:rsid w:val="0074235A"/>
    <w:pPr>
      <w:keepNext/>
      <w:keepLines/>
      <w:numPr>
        <w:numId w:val="26"/>
      </w:numPr>
      <w:spacing w:before="320" w:after="120"/>
      <w:outlineLvl w:val="5"/>
    </w:pPr>
    <w:rPr>
      <w:rFonts w:asciiTheme="majorHAnsi" w:eastAsiaTheme="majorEastAsia" w:hAnsiTheme="majorHAnsi" w:cstheme="majorBidi"/>
      <w:i/>
      <w:iCs/>
      <w:color w:val="243F60" w:themeColor="accent1" w:themeShade="7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1F0D8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F0D88"/>
    <w:rPr>
      <w:rFonts w:ascii="Tahoma" w:hAnsi="Tahoma" w:cs="Tahoma"/>
      <w:sz w:val="16"/>
      <w:szCs w:val="16"/>
    </w:rPr>
  </w:style>
  <w:style w:type="paragraph" w:styleId="En-tte">
    <w:name w:val="header"/>
    <w:basedOn w:val="Normal"/>
    <w:link w:val="En-tteCar"/>
    <w:uiPriority w:val="99"/>
    <w:unhideWhenUsed/>
    <w:rsid w:val="001F0D88"/>
    <w:pPr>
      <w:tabs>
        <w:tab w:val="center" w:pos="4536"/>
        <w:tab w:val="right" w:pos="9072"/>
      </w:tabs>
      <w:spacing w:after="0" w:line="240" w:lineRule="auto"/>
    </w:pPr>
  </w:style>
  <w:style w:type="character" w:customStyle="1" w:styleId="En-tteCar">
    <w:name w:val="En-tête Car"/>
    <w:basedOn w:val="Policepardfaut"/>
    <w:link w:val="En-tte"/>
    <w:uiPriority w:val="99"/>
    <w:rsid w:val="001F0D88"/>
  </w:style>
  <w:style w:type="paragraph" w:styleId="Pieddepage">
    <w:name w:val="footer"/>
    <w:basedOn w:val="Normal"/>
    <w:link w:val="PieddepageCar"/>
    <w:uiPriority w:val="99"/>
    <w:unhideWhenUsed/>
    <w:rsid w:val="001F0D8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0D88"/>
  </w:style>
  <w:style w:type="paragraph" w:styleId="Paragraphedeliste">
    <w:name w:val="List Paragraph"/>
    <w:basedOn w:val="Normal"/>
    <w:uiPriority w:val="34"/>
    <w:qFormat/>
    <w:rsid w:val="002D4EC7"/>
    <w:pPr>
      <w:ind w:left="720"/>
      <w:contextualSpacing/>
    </w:pPr>
  </w:style>
  <w:style w:type="table" w:styleId="Grilledutableau">
    <w:name w:val="Table Grid"/>
    <w:basedOn w:val="TableauNormal"/>
    <w:uiPriority w:val="59"/>
    <w:rsid w:val="00A459E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Lienhypertexte">
    <w:name w:val="Hyperlink"/>
    <w:basedOn w:val="Policepardfaut"/>
    <w:uiPriority w:val="99"/>
    <w:unhideWhenUsed/>
    <w:rsid w:val="00155547"/>
    <w:rPr>
      <w:color w:val="0000FF"/>
      <w:u w:val="single"/>
    </w:rPr>
  </w:style>
  <w:style w:type="character" w:customStyle="1" w:styleId="Titre1Car">
    <w:name w:val="Titre 1 Car"/>
    <w:aliases w:val="titre 1 Car"/>
    <w:basedOn w:val="Policepardfaut"/>
    <w:link w:val="Titre1"/>
    <w:uiPriority w:val="9"/>
    <w:rsid w:val="00B5057C"/>
    <w:rPr>
      <w:rFonts w:ascii="Calibri" w:eastAsiaTheme="majorEastAsia" w:hAnsi="Calibri" w:cstheme="majorBidi"/>
      <w:b/>
      <w:bCs/>
      <w:color w:val="129A74"/>
      <w:sz w:val="48"/>
      <w:szCs w:val="32"/>
    </w:rPr>
  </w:style>
  <w:style w:type="character" w:customStyle="1" w:styleId="Titre2Car">
    <w:name w:val="Titre 2 Car"/>
    <w:aliases w:val="titre 2 Car"/>
    <w:basedOn w:val="Policepardfaut"/>
    <w:link w:val="Titre2"/>
    <w:uiPriority w:val="9"/>
    <w:rsid w:val="00676F95"/>
    <w:rPr>
      <w:rFonts w:asciiTheme="majorHAnsi" w:eastAsiaTheme="majorEastAsia" w:hAnsiTheme="majorHAnsi" w:cstheme="majorBidi"/>
      <w:b/>
      <w:bCs/>
      <w:color w:val="4F81BD" w:themeColor="accent1"/>
      <w:sz w:val="44"/>
      <w:szCs w:val="26"/>
    </w:rPr>
  </w:style>
  <w:style w:type="character" w:customStyle="1" w:styleId="Titre3Car">
    <w:name w:val="Titre 3 Car"/>
    <w:aliases w:val="titre 3 Car"/>
    <w:basedOn w:val="Policepardfaut"/>
    <w:link w:val="Titre3"/>
    <w:uiPriority w:val="9"/>
    <w:rsid w:val="00676F95"/>
    <w:rPr>
      <w:rFonts w:asciiTheme="majorHAnsi" w:eastAsiaTheme="majorEastAsia" w:hAnsiTheme="majorHAnsi" w:cstheme="majorBidi"/>
      <w:b/>
      <w:bCs/>
      <w:color w:val="E36C0A" w:themeColor="accent6" w:themeShade="BF"/>
      <w:sz w:val="28"/>
    </w:rPr>
  </w:style>
  <w:style w:type="character" w:customStyle="1" w:styleId="Titre4Car">
    <w:name w:val="Titre 4 Car"/>
    <w:basedOn w:val="Policepardfaut"/>
    <w:link w:val="Titre4"/>
    <w:uiPriority w:val="9"/>
    <w:rsid w:val="008954B5"/>
    <w:rPr>
      <w:rFonts w:asciiTheme="majorHAnsi" w:eastAsiaTheme="majorEastAsia" w:hAnsiTheme="majorHAnsi" w:cstheme="majorBidi"/>
      <w:b/>
      <w:bCs/>
      <w:i/>
      <w:iCs/>
      <w:color w:val="76923C" w:themeColor="accent3" w:themeShade="BF"/>
      <w:sz w:val="24"/>
    </w:rPr>
  </w:style>
  <w:style w:type="character" w:customStyle="1" w:styleId="Titre5Car">
    <w:name w:val="Titre 5 Car"/>
    <w:basedOn w:val="Policepardfaut"/>
    <w:link w:val="Titre5"/>
    <w:uiPriority w:val="9"/>
    <w:rsid w:val="008954B5"/>
    <w:rPr>
      <w:rFonts w:asciiTheme="majorHAnsi" w:eastAsiaTheme="majorEastAsia" w:hAnsiTheme="majorHAnsi" w:cstheme="majorBidi"/>
      <w:b/>
      <w:color w:val="243F60" w:themeColor="accent1" w:themeShade="7F"/>
      <w:sz w:val="24"/>
    </w:rPr>
  </w:style>
  <w:style w:type="paragraph" w:styleId="Sous-titre">
    <w:name w:val="Subtitle"/>
    <w:basedOn w:val="Normal"/>
    <w:next w:val="Normal"/>
    <w:link w:val="Sous-titreCar"/>
    <w:uiPriority w:val="11"/>
    <w:qFormat/>
    <w:rsid w:val="0074235A"/>
    <w:pPr>
      <w:numPr>
        <w:numId w:val="17"/>
      </w:numPr>
      <w:spacing w:before="120" w:after="320"/>
    </w:pPr>
    <w:rPr>
      <w:rFonts w:asciiTheme="majorHAnsi" w:eastAsiaTheme="majorEastAsia" w:hAnsiTheme="majorHAnsi" w:cstheme="majorBidi"/>
      <w:i/>
      <w:iCs/>
      <w:color w:val="262626" w:themeColor="text1" w:themeTint="D9"/>
      <w:spacing w:val="15"/>
      <w:sz w:val="24"/>
      <w:szCs w:val="24"/>
    </w:rPr>
  </w:style>
  <w:style w:type="character" w:customStyle="1" w:styleId="Sous-titreCar">
    <w:name w:val="Sous-titre Car"/>
    <w:basedOn w:val="Policepardfaut"/>
    <w:link w:val="Sous-titre"/>
    <w:uiPriority w:val="11"/>
    <w:rsid w:val="0074235A"/>
    <w:rPr>
      <w:rFonts w:asciiTheme="majorHAnsi" w:eastAsiaTheme="majorEastAsia" w:hAnsiTheme="majorHAnsi" w:cstheme="majorBidi"/>
      <w:i/>
      <w:iCs/>
      <w:color w:val="262626" w:themeColor="text1" w:themeTint="D9"/>
      <w:spacing w:val="15"/>
      <w:sz w:val="24"/>
      <w:szCs w:val="24"/>
    </w:rPr>
  </w:style>
  <w:style w:type="character" w:styleId="Emphaseple">
    <w:name w:val="Subtle Emphasis"/>
    <w:basedOn w:val="Policepardfaut"/>
    <w:uiPriority w:val="19"/>
    <w:qFormat/>
    <w:rsid w:val="00744E27"/>
    <w:rPr>
      <w:i/>
      <w:iCs/>
      <w:color w:val="262626" w:themeColor="text1" w:themeTint="D9"/>
    </w:rPr>
  </w:style>
  <w:style w:type="paragraph" w:styleId="Titre">
    <w:name w:val="Title"/>
    <w:basedOn w:val="Normal"/>
    <w:next w:val="Normal"/>
    <w:link w:val="TitreCar"/>
    <w:uiPriority w:val="10"/>
    <w:qFormat/>
    <w:rsid w:val="00744E27"/>
    <w:pPr>
      <w:numPr>
        <w:numId w:val="19"/>
      </w:numPr>
      <w:spacing w:after="300" w:line="240" w:lineRule="auto"/>
      <w:contextualSpacing/>
    </w:pPr>
    <w:rPr>
      <w:rFonts w:asciiTheme="majorHAnsi" w:eastAsiaTheme="majorEastAsia" w:hAnsiTheme="majorHAnsi" w:cstheme="majorBidi"/>
      <w:color w:val="17365D" w:themeColor="text2" w:themeShade="BF"/>
      <w:spacing w:val="5"/>
      <w:kern w:val="28"/>
      <w:szCs w:val="52"/>
    </w:rPr>
  </w:style>
  <w:style w:type="character" w:customStyle="1" w:styleId="TitreCar">
    <w:name w:val="Titre Car"/>
    <w:basedOn w:val="Policepardfaut"/>
    <w:link w:val="Titre"/>
    <w:uiPriority w:val="10"/>
    <w:rsid w:val="00744E27"/>
    <w:rPr>
      <w:rFonts w:asciiTheme="majorHAnsi" w:eastAsiaTheme="majorEastAsia" w:hAnsiTheme="majorHAnsi" w:cstheme="majorBidi"/>
      <w:color w:val="17365D" w:themeColor="text2" w:themeShade="BF"/>
      <w:spacing w:val="5"/>
      <w:kern w:val="28"/>
      <w:szCs w:val="52"/>
    </w:rPr>
  </w:style>
  <w:style w:type="table" w:customStyle="1" w:styleId="TableauGrille4-Accentuation51">
    <w:name w:val="Tableau Grille 4 - Accentuation 51"/>
    <w:basedOn w:val="TableauNormal"/>
    <w:next w:val="TableauNormal"/>
    <w:uiPriority w:val="49"/>
    <w:rsid w:val="00205DDA"/>
    <w:pPr>
      <w:spacing w:after="0" w:line="240" w:lineRule="auto"/>
    </w:pPr>
    <w:rPr>
      <w:rFonts w:eastAsia="Calibri"/>
      <w:lang w:val="fr-CA" w:eastAsia="en-US"/>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TM1">
    <w:name w:val="toc 1"/>
    <w:basedOn w:val="Normal"/>
    <w:next w:val="Normal"/>
    <w:autoRedefine/>
    <w:uiPriority w:val="39"/>
    <w:unhideWhenUsed/>
    <w:rsid w:val="0034463E"/>
    <w:pPr>
      <w:spacing w:after="100"/>
    </w:pPr>
  </w:style>
  <w:style w:type="paragraph" w:styleId="TM2">
    <w:name w:val="toc 2"/>
    <w:basedOn w:val="Normal"/>
    <w:next w:val="Normal"/>
    <w:autoRedefine/>
    <w:uiPriority w:val="39"/>
    <w:unhideWhenUsed/>
    <w:rsid w:val="0034463E"/>
    <w:pPr>
      <w:spacing w:after="100"/>
      <w:ind w:left="220"/>
    </w:pPr>
  </w:style>
  <w:style w:type="paragraph" w:styleId="TM3">
    <w:name w:val="toc 3"/>
    <w:basedOn w:val="Normal"/>
    <w:next w:val="Normal"/>
    <w:autoRedefine/>
    <w:uiPriority w:val="39"/>
    <w:unhideWhenUsed/>
    <w:rsid w:val="0034463E"/>
    <w:pPr>
      <w:spacing w:after="100"/>
      <w:ind w:left="440"/>
    </w:pPr>
  </w:style>
  <w:style w:type="character" w:customStyle="1" w:styleId="Titre6Car">
    <w:name w:val="Titre 6 Car"/>
    <w:basedOn w:val="Policepardfaut"/>
    <w:link w:val="Titre6"/>
    <w:uiPriority w:val="9"/>
    <w:rsid w:val="0074235A"/>
    <w:rPr>
      <w:rFonts w:asciiTheme="majorHAnsi" w:eastAsiaTheme="majorEastAsia" w:hAnsiTheme="majorHAnsi" w:cstheme="majorBidi"/>
      <w:i/>
      <w:iCs/>
      <w:color w:val="243F60" w:themeColor="accent1" w:themeShade="7F"/>
      <w:sz w:val="24"/>
    </w:rPr>
  </w:style>
  <w:style w:type="paragraph" w:styleId="TM4">
    <w:name w:val="toc 4"/>
    <w:basedOn w:val="Normal"/>
    <w:next w:val="Normal"/>
    <w:autoRedefine/>
    <w:uiPriority w:val="39"/>
    <w:unhideWhenUsed/>
    <w:rsid w:val="00AA3793"/>
    <w:pPr>
      <w:spacing w:after="100"/>
      <w:ind w:left="660"/>
    </w:pPr>
  </w:style>
  <w:style w:type="paragraph" w:styleId="TM5">
    <w:name w:val="toc 5"/>
    <w:basedOn w:val="Normal"/>
    <w:next w:val="Normal"/>
    <w:autoRedefine/>
    <w:uiPriority w:val="39"/>
    <w:unhideWhenUsed/>
    <w:rsid w:val="00AA3793"/>
    <w:pPr>
      <w:spacing w:after="100"/>
      <w:ind w:left="880"/>
    </w:pPr>
  </w:style>
  <w:style w:type="paragraph" w:styleId="TM6">
    <w:name w:val="toc 6"/>
    <w:basedOn w:val="Normal"/>
    <w:next w:val="Normal"/>
    <w:autoRedefine/>
    <w:uiPriority w:val="39"/>
    <w:unhideWhenUsed/>
    <w:rsid w:val="00AA3793"/>
    <w:pPr>
      <w:spacing w:after="100"/>
      <w:ind w:left="1100"/>
    </w:pPr>
  </w:style>
  <w:style w:type="paragraph" w:styleId="TM7">
    <w:name w:val="toc 7"/>
    <w:basedOn w:val="Normal"/>
    <w:next w:val="Normal"/>
    <w:autoRedefine/>
    <w:uiPriority w:val="39"/>
    <w:unhideWhenUsed/>
    <w:rsid w:val="00AA3793"/>
    <w:pPr>
      <w:spacing w:after="100"/>
      <w:ind w:left="1320"/>
    </w:pPr>
  </w:style>
  <w:style w:type="paragraph" w:styleId="TM8">
    <w:name w:val="toc 8"/>
    <w:basedOn w:val="Normal"/>
    <w:next w:val="Normal"/>
    <w:autoRedefine/>
    <w:uiPriority w:val="39"/>
    <w:unhideWhenUsed/>
    <w:rsid w:val="00AA3793"/>
    <w:pPr>
      <w:spacing w:after="100"/>
      <w:ind w:left="1540"/>
    </w:pPr>
  </w:style>
  <w:style w:type="paragraph" w:styleId="TM9">
    <w:name w:val="toc 9"/>
    <w:basedOn w:val="Normal"/>
    <w:next w:val="Normal"/>
    <w:autoRedefine/>
    <w:uiPriority w:val="39"/>
    <w:unhideWhenUsed/>
    <w:rsid w:val="00AA3793"/>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86634">
      <w:bodyDiv w:val="1"/>
      <w:marLeft w:val="0"/>
      <w:marRight w:val="0"/>
      <w:marTop w:val="0"/>
      <w:marBottom w:val="0"/>
      <w:divBdr>
        <w:top w:val="none" w:sz="0" w:space="0" w:color="auto"/>
        <w:left w:val="none" w:sz="0" w:space="0" w:color="auto"/>
        <w:bottom w:val="none" w:sz="0" w:space="0" w:color="auto"/>
        <w:right w:val="none" w:sz="0" w:space="0" w:color="auto"/>
      </w:divBdr>
      <w:divsChild>
        <w:div w:id="1623223384">
          <w:marLeft w:val="0"/>
          <w:marRight w:val="0"/>
          <w:marTop w:val="0"/>
          <w:marBottom w:val="0"/>
          <w:divBdr>
            <w:top w:val="none" w:sz="0" w:space="0" w:color="auto"/>
            <w:left w:val="none" w:sz="0" w:space="0" w:color="auto"/>
            <w:bottom w:val="none" w:sz="0" w:space="0" w:color="auto"/>
            <w:right w:val="none" w:sz="0" w:space="0" w:color="auto"/>
          </w:divBdr>
          <w:divsChild>
            <w:div w:id="1580096608">
              <w:marLeft w:val="0"/>
              <w:marRight w:val="0"/>
              <w:marTop w:val="0"/>
              <w:marBottom w:val="0"/>
              <w:divBdr>
                <w:top w:val="none" w:sz="0" w:space="0" w:color="auto"/>
                <w:left w:val="none" w:sz="0" w:space="0" w:color="auto"/>
                <w:bottom w:val="none" w:sz="0" w:space="0" w:color="auto"/>
                <w:right w:val="none" w:sz="0" w:space="0" w:color="auto"/>
              </w:divBdr>
              <w:divsChild>
                <w:div w:id="16451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3449">
      <w:bodyDiv w:val="1"/>
      <w:marLeft w:val="0"/>
      <w:marRight w:val="0"/>
      <w:marTop w:val="0"/>
      <w:marBottom w:val="0"/>
      <w:divBdr>
        <w:top w:val="none" w:sz="0" w:space="0" w:color="auto"/>
        <w:left w:val="none" w:sz="0" w:space="0" w:color="auto"/>
        <w:bottom w:val="none" w:sz="0" w:space="0" w:color="auto"/>
        <w:right w:val="none" w:sz="0" w:space="0" w:color="auto"/>
      </w:divBdr>
    </w:div>
    <w:div w:id="84113531">
      <w:bodyDiv w:val="1"/>
      <w:marLeft w:val="0"/>
      <w:marRight w:val="0"/>
      <w:marTop w:val="0"/>
      <w:marBottom w:val="0"/>
      <w:divBdr>
        <w:top w:val="none" w:sz="0" w:space="0" w:color="auto"/>
        <w:left w:val="none" w:sz="0" w:space="0" w:color="auto"/>
        <w:bottom w:val="none" w:sz="0" w:space="0" w:color="auto"/>
        <w:right w:val="none" w:sz="0" w:space="0" w:color="auto"/>
      </w:divBdr>
    </w:div>
    <w:div w:id="85811946">
      <w:bodyDiv w:val="1"/>
      <w:marLeft w:val="0"/>
      <w:marRight w:val="0"/>
      <w:marTop w:val="0"/>
      <w:marBottom w:val="0"/>
      <w:divBdr>
        <w:top w:val="none" w:sz="0" w:space="0" w:color="auto"/>
        <w:left w:val="none" w:sz="0" w:space="0" w:color="auto"/>
        <w:bottom w:val="none" w:sz="0" w:space="0" w:color="auto"/>
        <w:right w:val="none" w:sz="0" w:space="0" w:color="auto"/>
      </w:divBdr>
    </w:div>
    <w:div w:id="87433013">
      <w:bodyDiv w:val="1"/>
      <w:marLeft w:val="0"/>
      <w:marRight w:val="0"/>
      <w:marTop w:val="0"/>
      <w:marBottom w:val="0"/>
      <w:divBdr>
        <w:top w:val="none" w:sz="0" w:space="0" w:color="auto"/>
        <w:left w:val="none" w:sz="0" w:space="0" w:color="auto"/>
        <w:bottom w:val="none" w:sz="0" w:space="0" w:color="auto"/>
        <w:right w:val="none" w:sz="0" w:space="0" w:color="auto"/>
      </w:divBdr>
    </w:div>
    <w:div w:id="195124613">
      <w:bodyDiv w:val="1"/>
      <w:marLeft w:val="0"/>
      <w:marRight w:val="0"/>
      <w:marTop w:val="0"/>
      <w:marBottom w:val="0"/>
      <w:divBdr>
        <w:top w:val="none" w:sz="0" w:space="0" w:color="auto"/>
        <w:left w:val="none" w:sz="0" w:space="0" w:color="auto"/>
        <w:bottom w:val="none" w:sz="0" w:space="0" w:color="auto"/>
        <w:right w:val="none" w:sz="0" w:space="0" w:color="auto"/>
      </w:divBdr>
    </w:div>
    <w:div w:id="325982091">
      <w:bodyDiv w:val="1"/>
      <w:marLeft w:val="0"/>
      <w:marRight w:val="0"/>
      <w:marTop w:val="0"/>
      <w:marBottom w:val="0"/>
      <w:divBdr>
        <w:top w:val="none" w:sz="0" w:space="0" w:color="auto"/>
        <w:left w:val="none" w:sz="0" w:space="0" w:color="auto"/>
        <w:bottom w:val="none" w:sz="0" w:space="0" w:color="auto"/>
        <w:right w:val="none" w:sz="0" w:space="0" w:color="auto"/>
      </w:divBdr>
    </w:div>
    <w:div w:id="410856002">
      <w:bodyDiv w:val="1"/>
      <w:marLeft w:val="0"/>
      <w:marRight w:val="0"/>
      <w:marTop w:val="0"/>
      <w:marBottom w:val="0"/>
      <w:divBdr>
        <w:top w:val="none" w:sz="0" w:space="0" w:color="auto"/>
        <w:left w:val="none" w:sz="0" w:space="0" w:color="auto"/>
        <w:bottom w:val="none" w:sz="0" w:space="0" w:color="auto"/>
        <w:right w:val="none" w:sz="0" w:space="0" w:color="auto"/>
      </w:divBdr>
    </w:div>
    <w:div w:id="588588025">
      <w:bodyDiv w:val="1"/>
      <w:marLeft w:val="0"/>
      <w:marRight w:val="0"/>
      <w:marTop w:val="0"/>
      <w:marBottom w:val="0"/>
      <w:divBdr>
        <w:top w:val="none" w:sz="0" w:space="0" w:color="auto"/>
        <w:left w:val="none" w:sz="0" w:space="0" w:color="auto"/>
        <w:bottom w:val="none" w:sz="0" w:space="0" w:color="auto"/>
        <w:right w:val="none" w:sz="0" w:space="0" w:color="auto"/>
      </w:divBdr>
    </w:div>
    <w:div w:id="627391255">
      <w:bodyDiv w:val="1"/>
      <w:marLeft w:val="0"/>
      <w:marRight w:val="0"/>
      <w:marTop w:val="0"/>
      <w:marBottom w:val="0"/>
      <w:divBdr>
        <w:top w:val="none" w:sz="0" w:space="0" w:color="auto"/>
        <w:left w:val="none" w:sz="0" w:space="0" w:color="auto"/>
        <w:bottom w:val="none" w:sz="0" w:space="0" w:color="auto"/>
        <w:right w:val="none" w:sz="0" w:space="0" w:color="auto"/>
      </w:divBdr>
      <w:divsChild>
        <w:div w:id="128936371">
          <w:marLeft w:val="0"/>
          <w:marRight w:val="0"/>
          <w:marTop w:val="0"/>
          <w:marBottom w:val="0"/>
          <w:divBdr>
            <w:top w:val="none" w:sz="0" w:space="0" w:color="auto"/>
            <w:left w:val="none" w:sz="0" w:space="0" w:color="auto"/>
            <w:bottom w:val="none" w:sz="0" w:space="0" w:color="auto"/>
            <w:right w:val="none" w:sz="0" w:space="0" w:color="auto"/>
          </w:divBdr>
          <w:divsChild>
            <w:div w:id="2000690779">
              <w:marLeft w:val="0"/>
              <w:marRight w:val="0"/>
              <w:marTop w:val="0"/>
              <w:marBottom w:val="0"/>
              <w:divBdr>
                <w:top w:val="none" w:sz="0" w:space="0" w:color="auto"/>
                <w:left w:val="none" w:sz="0" w:space="0" w:color="auto"/>
                <w:bottom w:val="none" w:sz="0" w:space="0" w:color="auto"/>
                <w:right w:val="none" w:sz="0" w:space="0" w:color="auto"/>
              </w:divBdr>
              <w:divsChild>
                <w:div w:id="1149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82258">
      <w:bodyDiv w:val="1"/>
      <w:marLeft w:val="0"/>
      <w:marRight w:val="0"/>
      <w:marTop w:val="0"/>
      <w:marBottom w:val="0"/>
      <w:divBdr>
        <w:top w:val="none" w:sz="0" w:space="0" w:color="auto"/>
        <w:left w:val="none" w:sz="0" w:space="0" w:color="auto"/>
        <w:bottom w:val="none" w:sz="0" w:space="0" w:color="auto"/>
        <w:right w:val="none" w:sz="0" w:space="0" w:color="auto"/>
      </w:divBdr>
    </w:div>
    <w:div w:id="764111591">
      <w:bodyDiv w:val="1"/>
      <w:marLeft w:val="0"/>
      <w:marRight w:val="0"/>
      <w:marTop w:val="0"/>
      <w:marBottom w:val="0"/>
      <w:divBdr>
        <w:top w:val="none" w:sz="0" w:space="0" w:color="auto"/>
        <w:left w:val="none" w:sz="0" w:space="0" w:color="auto"/>
        <w:bottom w:val="none" w:sz="0" w:space="0" w:color="auto"/>
        <w:right w:val="none" w:sz="0" w:space="0" w:color="auto"/>
      </w:divBdr>
    </w:div>
    <w:div w:id="777912816">
      <w:bodyDiv w:val="1"/>
      <w:marLeft w:val="0"/>
      <w:marRight w:val="0"/>
      <w:marTop w:val="0"/>
      <w:marBottom w:val="0"/>
      <w:divBdr>
        <w:top w:val="none" w:sz="0" w:space="0" w:color="auto"/>
        <w:left w:val="none" w:sz="0" w:space="0" w:color="auto"/>
        <w:bottom w:val="none" w:sz="0" w:space="0" w:color="auto"/>
        <w:right w:val="none" w:sz="0" w:space="0" w:color="auto"/>
      </w:divBdr>
    </w:div>
    <w:div w:id="821776224">
      <w:bodyDiv w:val="1"/>
      <w:marLeft w:val="0"/>
      <w:marRight w:val="0"/>
      <w:marTop w:val="0"/>
      <w:marBottom w:val="0"/>
      <w:divBdr>
        <w:top w:val="none" w:sz="0" w:space="0" w:color="auto"/>
        <w:left w:val="none" w:sz="0" w:space="0" w:color="auto"/>
        <w:bottom w:val="none" w:sz="0" w:space="0" w:color="auto"/>
        <w:right w:val="none" w:sz="0" w:space="0" w:color="auto"/>
      </w:divBdr>
      <w:divsChild>
        <w:div w:id="2056006553">
          <w:marLeft w:val="0"/>
          <w:marRight w:val="0"/>
          <w:marTop w:val="0"/>
          <w:marBottom w:val="0"/>
          <w:divBdr>
            <w:top w:val="none" w:sz="0" w:space="0" w:color="auto"/>
            <w:left w:val="none" w:sz="0" w:space="0" w:color="auto"/>
            <w:bottom w:val="none" w:sz="0" w:space="0" w:color="auto"/>
            <w:right w:val="none" w:sz="0" w:space="0" w:color="auto"/>
          </w:divBdr>
          <w:divsChild>
            <w:div w:id="608973467">
              <w:marLeft w:val="0"/>
              <w:marRight w:val="0"/>
              <w:marTop w:val="0"/>
              <w:marBottom w:val="0"/>
              <w:divBdr>
                <w:top w:val="none" w:sz="0" w:space="0" w:color="auto"/>
                <w:left w:val="none" w:sz="0" w:space="0" w:color="auto"/>
                <w:bottom w:val="none" w:sz="0" w:space="0" w:color="auto"/>
                <w:right w:val="none" w:sz="0" w:space="0" w:color="auto"/>
              </w:divBdr>
              <w:divsChild>
                <w:div w:id="14351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77188">
      <w:bodyDiv w:val="1"/>
      <w:marLeft w:val="0"/>
      <w:marRight w:val="0"/>
      <w:marTop w:val="0"/>
      <w:marBottom w:val="0"/>
      <w:divBdr>
        <w:top w:val="none" w:sz="0" w:space="0" w:color="auto"/>
        <w:left w:val="none" w:sz="0" w:space="0" w:color="auto"/>
        <w:bottom w:val="none" w:sz="0" w:space="0" w:color="auto"/>
        <w:right w:val="none" w:sz="0" w:space="0" w:color="auto"/>
      </w:divBdr>
    </w:div>
    <w:div w:id="882182027">
      <w:bodyDiv w:val="1"/>
      <w:marLeft w:val="0"/>
      <w:marRight w:val="0"/>
      <w:marTop w:val="0"/>
      <w:marBottom w:val="0"/>
      <w:divBdr>
        <w:top w:val="none" w:sz="0" w:space="0" w:color="auto"/>
        <w:left w:val="none" w:sz="0" w:space="0" w:color="auto"/>
        <w:bottom w:val="none" w:sz="0" w:space="0" w:color="auto"/>
        <w:right w:val="none" w:sz="0" w:space="0" w:color="auto"/>
      </w:divBdr>
    </w:div>
    <w:div w:id="1040519378">
      <w:bodyDiv w:val="1"/>
      <w:marLeft w:val="0"/>
      <w:marRight w:val="0"/>
      <w:marTop w:val="0"/>
      <w:marBottom w:val="0"/>
      <w:divBdr>
        <w:top w:val="none" w:sz="0" w:space="0" w:color="auto"/>
        <w:left w:val="none" w:sz="0" w:space="0" w:color="auto"/>
        <w:bottom w:val="none" w:sz="0" w:space="0" w:color="auto"/>
        <w:right w:val="none" w:sz="0" w:space="0" w:color="auto"/>
      </w:divBdr>
      <w:divsChild>
        <w:div w:id="586503903">
          <w:marLeft w:val="0"/>
          <w:marRight w:val="0"/>
          <w:marTop w:val="0"/>
          <w:marBottom w:val="0"/>
          <w:divBdr>
            <w:top w:val="none" w:sz="0" w:space="0" w:color="auto"/>
            <w:left w:val="none" w:sz="0" w:space="0" w:color="auto"/>
            <w:bottom w:val="none" w:sz="0" w:space="0" w:color="auto"/>
            <w:right w:val="none" w:sz="0" w:space="0" w:color="auto"/>
          </w:divBdr>
          <w:divsChild>
            <w:div w:id="755832044">
              <w:marLeft w:val="0"/>
              <w:marRight w:val="0"/>
              <w:marTop w:val="0"/>
              <w:marBottom w:val="0"/>
              <w:divBdr>
                <w:top w:val="none" w:sz="0" w:space="0" w:color="auto"/>
                <w:left w:val="none" w:sz="0" w:space="0" w:color="auto"/>
                <w:bottom w:val="none" w:sz="0" w:space="0" w:color="auto"/>
                <w:right w:val="none" w:sz="0" w:space="0" w:color="auto"/>
              </w:divBdr>
              <w:divsChild>
                <w:div w:id="940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11726">
      <w:bodyDiv w:val="1"/>
      <w:marLeft w:val="0"/>
      <w:marRight w:val="0"/>
      <w:marTop w:val="0"/>
      <w:marBottom w:val="0"/>
      <w:divBdr>
        <w:top w:val="none" w:sz="0" w:space="0" w:color="auto"/>
        <w:left w:val="none" w:sz="0" w:space="0" w:color="auto"/>
        <w:bottom w:val="none" w:sz="0" w:space="0" w:color="auto"/>
        <w:right w:val="none" w:sz="0" w:space="0" w:color="auto"/>
      </w:divBdr>
    </w:div>
    <w:div w:id="1149981377">
      <w:bodyDiv w:val="1"/>
      <w:marLeft w:val="0"/>
      <w:marRight w:val="0"/>
      <w:marTop w:val="0"/>
      <w:marBottom w:val="0"/>
      <w:divBdr>
        <w:top w:val="none" w:sz="0" w:space="0" w:color="auto"/>
        <w:left w:val="none" w:sz="0" w:space="0" w:color="auto"/>
        <w:bottom w:val="none" w:sz="0" w:space="0" w:color="auto"/>
        <w:right w:val="none" w:sz="0" w:space="0" w:color="auto"/>
      </w:divBdr>
    </w:div>
    <w:div w:id="1151678420">
      <w:bodyDiv w:val="1"/>
      <w:marLeft w:val="0"/>
      <w:marRight w:val="0"/>
      <w:marTop w:val="0"/>
      <w:marBottom w:val="0"/>
      <w:divBdr>
        <w:top w:val="none" w:sz="0" w:space="0" w:color="auto"/>
        <w:left w:val="none" w:sz="0" w:space="0" w:color="auto"/>
        <w:bottom w:val="none" w:sz="0" w:space="0" w:color="auto"/>
        <w:right w:val="none" w:sz="0" w:space="0" w:color="auto"/>
      </w:divBdr>
      <w:divsChild>
        <w:div w:id="1793137137">
          <w:marLeft w:val="0"/>
          <w:marRight w:val="0"/>
          <w:marTop w:val="0"/>
          <w:marBottom w:val="0"/>
          <w:divBdr>
            <w:top w:val="none" w:sz="0" w:space="0" w:color="auto"/>
            <w:left w:val="none" w:sz="0" w:space="0" w:color="auto"/>
            <w:bottom w:val="none" w:sz="0" w:space="0" w:color="auto"/>
            <w:right w:val="none" w:sz="0" w:space="0" w:color="auto"/>
          </w:divBdr>
        </w:div>
      </w:divsChild>
    </w:div>
    <w:div w:id="1194611551">
      <w:bodyDiv w:val="1"/>
      <w:marLeft w:val="0"/>
      <w:marRight w:val="0"/>
      <w:marTop w:val="0"/>
      <w:marBottom w:val="0"/>
      <w:divBdr>
        <w:top w:val="none" w:sz="0" w:space="0" w:color="auto"/>
        <w:left w:val="none" w:sz="0" w:space="0" w:color="auto"/>
        <w:bottom w:val="none" w:sz="0" w:space="0" w:color="auto"/>
        <w:right w:val="none" w:sz="0" w:space="0" w:color="auto"/>
      </w:divBdr>
    </w:div>
    <w:div w:id="1225263894">
      <w:bodyDiv w:val="1"/>
      <w:marLeft w:val="0"/>
      <w:marRight w:val="0"/>
      <w:marTop w:val="0"/>
      <w:marBottom w:val="0"/>
      <w:divBdr>
        <w:top w:val="none" w:sz="0" w:space="0" w:color="auto"/>
        <w:left w:val="none" w:sz="0" w:space="0" w:color="auto"/>
        <w:bottom w:val="none" w:sz="0" w:space="0" w:color="auto"/>
        <w:right w:val="none" w:sz="0" w:space="0" w:color="auto"/>
      </w:divBdr>
    </w:div>
    <w:div w:id="1287390608">
      <w:bodyDiv w:val="1"/>
      <w:marLeft w:val="0"/>
      <w:marRight w:val="0"/>
      <w:marTop w:val="0"/>
      <w:marBottom w:val="0"/>
      <w:divBdr>
        <w:top w:val="none" w:sz="0" w:space="0" w:color="auto"/>
        <w:left w:val="none" w:sz="0" w:space="0" w:color="auto"/>
        <w:bottom w:val="none" w:sz="0" w:space="0" w:color="auto"/>
        <w:right w:val="none" w:sz="0" w:space="0" w:color="auto"/>
      </w:divBdr>
    </w:div>
    <w:div w:id="1292131537">
      <w:bodyDiv w:val="1"/>
      <w:marLeft w:val="0"/>
      <w:marRight w:val="0"/>
      <w:marTop w:val="0"/>
      <w:marBottom w:val="0"/>
      <w:divBdr>
        <w:top w:val="none" w:sz="0" w:space="0" w:color="auto"/>
        <w:left w:val="none" w:sz="0" w:space="0" w:color="auto"/>
        <w:bottom w:val="none" w:sz="0" w:space="0" w:color="auto"/>
        <w:right w:val="none" w:sz="0" w:space="0" w:color="auto"/>
      </w:divBdr>
    </w:div>
    <w:div w:id="1312637388">
      <w:bodyDiv w:val="1"/>
      <w:marLeft w:val="0"/>
      <w:marRight w:val="0"/>
      <w:marTop w:val="0"/>
      <w:marBottom w:val="0"/>
      <w:divBdr>
        <w:top w:val="none" w:sz="0" w:space="0" w:color="auto"/>
        <w:left w:val="none" w:sz="0" w:space="0" w:color="auto"/>
        <w:bottom w:val="none" w:sz="0" w:space="0" w:color="auto"/>
        <w:right w:val="none" w:sz="0" w:space="0" w:color="auto"/>
      </w:divBdr>
    </w:div>
    <w:div w:id="1422336792">
      <w:bodyDiv w:val="1"/>
      <w:marLeft w:val="0"/>
      <w:marRight w:val="0"/>
      <w:marTop w:val="0"/>
      <w:marBottom w:val="0"/>
      <w:divBdr>
        <w:top w:val="none" w:sz="0" w:space="0" w:color="auto"/>
        <w:left w:val="none" w:sz="0" w:space="0" w:color="auto"/>
        <w:bottom w:val="none" w:sz="0" w:space="0" w:color="auto"/>
        <w:right w:val="none" w:sz="0" w:space="0" w:color="auto"/>
      </w:divBdr>
      <w:divsChild>
        <w:div w:id="1791436468">
          <w:marLeft w:val="0"/>
          <w:marRight w:val="0"/>
          <w:marTop w:val="0"/>
          <w:marBottom w:val="0"/>
          <w:divBdr>
            <w:top w:val="none" w:sz="0" w:space="0" w:color="auto"/>
            <w:left w:val="none" w:sz="0" w:space="0" w:color="auto"/>
            <w:bottom w:val="none" w:sz="0" w:space="0" w:color="auto"/>
            <w:right w:val="none" w:sz="0" w:space="0" w:color="auto"/>
          </w:divBdr>
          <w:divsChild>
            <w:div w:id="1974678951">
              <w:marLeft w:val="0"/>
              <w:marRight w:val="0"/>
              <w:marTop w:val="0"/>
              <w:marBottom w:val="0"/>
              <w:divBdr>
                <w:top w:val="none" w:sz="0" w:space="0" w:color="auto"/>
                <w:left w:val="none" w:sz="0" w:space="0" w:color="auto"/>
                <w:bottom w:val="none" w:sz="0" w:space="0" w:color="auto"/>
                <w:right w:val="none" w:sz="0" w:space="0" w:color="auto"/>
              </w:divBdr>
              <w:divsChild>
                <w:div w:id="14158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801389">
      <w:bodyDiv w:val="1"/>
      <w:marLeft w:val="0"/>
      <w:marRight w:val="0"/>
      <w:marTop w:val="0"/>
      <w:marBottom w:val="0"/>
      <w:divBdr>
        <w:top w:val="none" w:sz="0" w:space="0" w:color="auto"/>
        <w:left w:val="none" w:sz="0" w:space="0" w:color="auto"/>
        <w:bottom w:val="none" w:sz="0" w:space="0" w:color="auto"/>
        <w:right w:val="none" w:sz="0" w:space="0" w:color="auto"/>
      </w:divBdr>
      <w:divsChild>
        <w:div w:id="854616153">
          <w:marLeft w:val="0"/>
          <w:marRight w:val="0"/>
          <w:marTop w:val="0"/>
          <w:marBottom w:val="0"/>
          <w:divBdr>
            <w:top w:val="none" w:sz="0" w:space="0" w:color="auto"/>
            <w:left w:val="none" w:sz="0" w:space="0" w:color="auto"/>
            <w:bottom w:val="none" w:sz="0" w:space="0" w:color="auto"/>
            <w:right w:val="none" w:sz="0" w:space="0" w:color="auto"/>
          </w:divBdr>
        </w:div>
      </w:divsChild>
    </w:div>
    <w:div w:id="1472400530">
      <w:bodyDiv w:val="1"/>
      <w:marLeft w:val="0"/>
      <w:marRight w:val="0"/>
      <w:marTop w:val="0"/>
      <w:marBottom w:val="0"/>
      <w:divBdr>
        <w:top w:val="none" w:sz="0" w:space="0" w:color="auto"/>
        <w:left w:val="none" w:sz="0" w:space="0" w:color="auto"/>
        <w:bottom w:val="none" w:sz="0" w:space="0" w:color="auto"/>
        <w:right w:val="none" w:sz="0" w:space="0" w:color="auto"/>
      </w:divBdr>
    </w:div>
    <w:div w:id="1635209418">
      <w:bodyDiv w:val="1"/>
      <w:marLeft w:val="0"/>
      <w:marRight w:val="0"/>
      <w:marTop w:val="0"/>
      <w:marBottom w:val="0"/>
      <w:divBdr>
        <w:top w:val="none" w:sz="0" w:space="0" w:color="auto"/>
        <w:left w:val="none" w:sz="0" w:space="0" w:color="auto"/>
        <w:bottom w:val="none" w:sz="0" w:space="0" w:color="auto"/>
        <w:right w:val="none" w:sz="0" w:space="0" w:color="auto"/>
      </w:divBdr>
    </w:div>
    <w:div w:id="1722553885">
      <w:bodyDiv w:val="1"/>
      <w:marLeft w:val="0"/>
      <w:marRight w:val="0"/>
      <w:marTop w:val="0"/>
      <w:marBottom w:val="0"/>
      <w:divBdr>
        <w:top w:val="none" w:sz="0" w:space="0" w:color="auto"/>
        <w:left w:val="none" w:sz="0" w:space="0" w:color="auto"/>
        <w:bottom w:val="none" w:sz="0" w:space="0" w:color="auto"/>
        <w:right w:val="none" w:sz="0" w:space="0" w:color="auto"/>
      </w:divBdr>
    </w:div>
    <w:div w:id="1840151659">
      <w:bodyDiv w:val="1"/>
      <w:marLeft w:val="0"/>
      <w:marRight w:val="0"/>
      <w:marTop w:val="0"/>
      <w:marBottom w:val="0"/>
      <w:divBdr>
        <w:top w:val="none" w:sz="0" w:space="0" w:color="auto"/>
        <w:left w:val="none" w:sz="0" w:space="0" w:color="auto"/>
        <w:bottom w:val="none" w:sz="0" w:space="0" w:color="auto"/>
        <w:right w:val="none" w:sz="0" w:space="0" w:color="auto"/>
      </w:divBdr>
    </w:div>
    <w:div w:id="2003848399">
      <w:bodyDiv w:val="1"/>
      <w:marLeft w:val="0"/>
      <w:marRight w:val="0"/>
      <w:marTop w:val="0"/>
      <w:marBottom w:val="0"/>
      <w:divBdr>
        <w:top w:val="none" w:sz="0" w:space="0" w:color="auto"/>
        <w:left w:val="none" w:sz="0" w:space="0" w:color="auto"/>
        <w:bottom w:val="none" w:sz="0" w:space="0" w:color="auto"/>
        <w:right w:val="none" w:sz="0" w:space="0" w:color="auto"/>
      </w:divBdr>
    </w:div>
    <w:div w:id="2021467671">
      <w:bodyDiv w:val="1"/>
      <w:marLeft w:val="0"/>
      <w:marRight w:val="0"/>
      <w:marTop w:val="0"/>
      <w:marBottom w:val="0"/>
      <w:divBdr>
        <w:top w:val="none" w:sz="0" w:space="0" w:color="auto"/>
        <w:left w:val="none" w:sz="0" w:space="0" w:color="auto"/>
        <w:bottom w:val="none" w:sz="0" w:space="0" w:color="auto"/>
        <w:right w:val="none" w:sz="0" w:space="0" w:color="auto"/>
      </w:divBdr>
    </w:div>
    <w:div w:id="2028362351">
      <w:bodyDiv w:val="1"/>
      <w:marLeft w:val="0"/>
      <w:marRight w:val="0"/>
      <w:marTop w:val="0"/>
      <w:marBottom w:val="0"/>
      <w:divBdr>
        <w:top w:val="none" w:sz="0" w:space="0" w:color="auto"/>
        <w:left w:val="none" w:sz="0" w:space="0" w:color="auto"/>
        <w:bottom w:val="none" w:sz="0" w:space="0" w:color="auto"/>
        <w:right w:val="none" w:sz="0" w:space="0" w:color="auto"/>
      </w:divBdr>
    </w:div>
    <w:div w:id="2030836229">
      <w:bodyDiv w:val="1"/>
      <w:marLeft w:val="0"/>
      <w:marRight w:val="0"/>
      <w:marTop w:val="0"/>
      <w:marBottom w:val="0"/>
      <w:divBdr>
        <w:top w:val="none" w:sz="0" w:space="0" w:color="auto"/>
        <w:left w:val="none" w:sz="0" w:space="0" w:color="auto"/>
        <w:bottom w:val="none" w:sz="0" w:space="0" w:color="auto"/>
        <w:right w:val="none" w:sz="0" w:space="0" w:color="auto"/>
      </w:divBdr>
    </w:div>
    <w:div w:id="2073115844">
      <w:bodyDiv w:val="1"/>
      <w:marLeft w:val="0"/>
      <w:marRight w:val="0"/>
      <w:marTop w:val="0"/>
      <w:marBottom w:val="0"/>
      <w:divBdr>
        <w:top w:val="none" w:sz="0" w:space="0" w:color="auto"/>
        <w:left w:val="none" w:sz="0" w:space="0" w:color="auto"/>
        <w:bottom w:val="none" w:sz="0" w:space="0" w:color="auto"/>
        <w:right w:val="none" w:sz="0" w:space="0" w:color="auto"/>
      </w:divBdr>
    </w:div>
    <w:div w:id="2093232136">
      <w:bodyDiv w:val="1"/>
      <w:marLeft w:val="0"/>
      <w:marRight w:val="0"/>
      <w:marTop w:val="0"/>
      <w:marBottom w:val="0"/>
      <w:divBdr>
        <w:top w:val="none" w:sz="0" w:space="0" w:color="auto"/>
        <w:left w:val="none" w:sz="0" w:space="0" w:color="auto"/>
        <w:bottom w:val="none" w:sz="0" w:space="0" w:color="auto"/>
        <w:right w:val="none" w:sz="0" w:space="0" w:color="auto"/>
      </w:divBdr>
    </w:div>
    <w:div w:id="2147160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wmf"/><Relationship Id="rId117" Type="http://schemas.openxmlformats.org/officeDocument/2006/relationships/hyperlink" Target="http://ecoaustral.com/mbolatiana-andriamanantsoa-le-secret-dune-reussite" TargetMode="Externa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ecoaustral.com/mbolatiana-andriamanantsoa-le-secret-dune-reussite" TargetMode="External"/><Relationship Id="rId133"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www.softwell.mg/" TargetMode="Externa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wmf"/><Relationship Id="rId74" Type="http://schemas.openxmlformats.org/officeDocument/2006/relationships/header" Target="header7.xml"/><Relationship Id="rId79" Type="http://schemas.openxmlformats.org/officeDocument/2006/relationships/image" Target="media/image57.png"/><Relationship Id="rId102" Type="http://schemas.openxmlformats.org/officeDocument/2006/relationships/hyperlink" Target="http://www.ispm-edu.com/" TargetMode="External"/><Relationship Id="rId123" Type="http://schemas.openxmlformats.org/officeDocument/2006/relationships/hyperlink" Target="https://fr.wikipedia.org/wiki/Microsoft_SQL_Server" TargetMode="External"/><Relationship Id="rId128" Type="http://schemas.openxmlformats.org/officeDocument/2006/relationships/hyperlink" Target="https://www.sage.com/"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footer" Target="footer8.xml"/><Relationship Id="rId14" Type="http://schemas.openxmlformats.org/officeDocument/2006/relationships/image" Target="media/image3.emf"/><Relationship Id="rId22" Type="http://schemas.openxmlformats.org/officeDocument/2006/relationships/header" Target="header4.xml"/><Relationship Id="rId27" Type="http://schemas.openxmlformats.org/officeDocument/2006/relationships/image" Target="media/image9.w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hyperlink" Target="http://www.ispm-edu.com/" TargetMode="External"/><Relationship Id="rId113" Type="http://schemas.openxmlformats.org/officeDocument/2006/relationships/hyperlink" Target="http://ecoaustral.com/mbolatiana-andriamanantsoa-le-secret-dune-reussite" TargetMode="External"/><Relationship Id="rId118" Type="http://schemas.openxmlformats.org/officeDocument/2006/relationships/hyperlink" Target="http://ecoaustral.com/mbolatiana-andriamanantsoa-le-secret-dune-reussite" TargetMode="External"/><Relationship Id="rId126" Type="http://schemas.openxmlformats.org/officeDocument/2006/relationships/hyperlink" Target="https://msdn.microsoft.com/fr-fr/" TargetMode="External"/><Relationship Id="rId134"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eader" Target="header6.xm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2.png"/><Relationship Id="rId121" Type="http://schemas.openxmlformats.org/officeDocument/2006/relationships/hyperlink" Target="https://fr.wikipedia.org/wiki/Gestion_des_ressources_humaine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emf"/><Relationship Id="rId25"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www.ispm-edu.com/" TargetMode="External"/><Relationship Id="rId108" Type="http://schemas.openxmlformats.org/officeDocument/2006/relationships/hyperlink" Target="http://ecoaustral.com/mbolatiana-andriamanantsoa-le-secret-dune-reussite" TargetMode="External"/><Relationship Id="rId116" Type="http://schemas.openxmlformats.org/officeDocument/2006/relationships/hyperlink" Target="http://ecoaustral.com/mbolatiana-andriamanantsoa-le-secret-dune-reussite" TargetMode="External"/><Relationship Id="rId124" Type="http://schemas.openxmlformats.org/officeDocument/2006/relationships/hyperlink" Target="https://msdn.microsoft.com/fr-fr/" TargetMode="External"/><Relationship Id="rId129" Type="http://schemas.openxmlformats.org/officeDocument/2006/relationships/hyperlink" Target="https://www.sage.com/" TargetMode="External"/><Relationship Id="rId20" Type="http://schemas.openxmlformats.org/officeDocument/2006/relationships/hyperlink" Target="http://www.eqima.org"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7.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9.xml"/><Relationship Id="rId111" Type="http://schemas.openxmlformats.org/officeDocument/2006/relationships/hyperlink" Target="http://ecoaustral.com/mbolatiana-andriamanantsoa-le-secret-dune-reussite" TargetMode="External"/><Relationship Id="rId132"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footer" Target="foot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www.eqima.mg" TargetMode="External"/><Relationship Id="rId114" Type="http://schemas.openxmlformats.org/officeDocument/2006/relationships/hyperlink" Target="http://ecoaustral.com/mbolatiana-andriamanantsoa-le-secret-dune-reussite" TargetMode="External"/><Relationship Id="rId119" Type="http://schemas.openxmlformats.org/officeDocument/2006/relationships/hyperlink" Target="http://ecoaustral.com/mbolatiana-andriamanantsoa-le-secret-dune-reussite" TargetMode="External"/><Relationship Id="rId127" Type="http://schemas.openxmlformats.org/officeDocument/2006/relationships/hyperlink" Target="https://msdn.microsoft.com/fr-fr/" TargetMode="Externa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6.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8.xm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fr.wikipedia.org/wiki/Microsoft_SQL_Server" TargetMode="External"/><Relationship Id="rId130" Type="http://schemas.openxmlformats.org/officeDocument/2006/relationships/hyperlink" Target="https://jmbruel.github.io/MobileModeling2016-1/"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www.byeqima.com" TargetMode="External"/><Relationship Id="rId39" Type="http://schemas.openxmlformats.org/officeDocument/2006/relationships/image" Target="media/image21.png"/><Relationship Id="rId109" Type="http://schemas.openxmlformats.org/officeDocument/2006/relationships/hyperlink" Target="http://ecoaustral.com/mbolatiana-andriamanantsoa-le-secret-dune-reussite"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footer" Target="footer9.xml"/><Relationship Id="rId104" Type="http://schemas.openxmlformats.org/officeDocument/2006/relationships/hyperlink" Target="http://www.ispm-edu.com/" TargetMode="External"/><Relationship Id="rId120" Type="http://schemas.openxmlformats.org/officeDocument/2006/relationships/hyperlink" Target="https://fr.wikipedia.org/wiki/Gestion_des_ressources_humaines" TargetMode="External"/><Relationship Id="rId125" Type="http://schemas.openxmlformats.org/officeDocument/2006/relationships/hyperlink" Target="https://msdn.microsoft.com/fr-fr/"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eader" Target="header5.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hyperlink" Target="http://ecoaustral.com/mbolatiana-andriamanantsoa-le-secret-dune-reussite" TargetMode="External"/><Relationship Id="rId115" Type="http://schemas.openxmlformats.org/officeDocument/2006/relationships/hyperlink" Target="http://ecoaustral.com/mbolatiana-andriamanantsoa-le-secret-dune-reussite" TargetMode="External"/><Relationship Id="rId131" Type="http://schemas.openxmlformats.org/officeDocument/2006/relationships/header" Target="header10.xml"/><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C31FD9-4880-451B-91A4-373FE4A63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18102</Words>
  <Characters>99561</Characters>
  <Application>Microsoft Office Word</Application>
  <DocSecurity>0</DocSecurity>
  <Lines>829</Lines>
  <Paragraphs>234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117429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ampasampito</dc:creator>
  <cp:lastModifiedBy>ampasampito</cp:lastModifiedBy>
  <cp:revision>4</cp:revision>
  <dcterms:created xsi:type="dcterms:W3CDTF">2019-07-11T07:05:00Z</dcterms:created>
  <dcterms:modified xsi:type="dcterms:W3CDTF">2019-11-17T16:53:00Z</dcterms:modified>
</cp:coreProperties>
</file>